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E2F23" w14:textId="77777777" w:rsidR="00787173" w:rsidRDefault="00A86CA4">
      <w:pPr>
        <w:pStyle w:val="Heading1"/>
        <w:spacing w:line="312" w:lineRule="auto"/>
      </w:pPr>
      <w:bookmarkStart w:id="0" w:name="_ofw2l3ckhr08" w:colFirst="0" w:colLast="0"/>
      <w:bookmarkEnd w:id="0"/>
      <w:r>
        <w:t>Table of contents</w:t>
      </w:r>
    </w:p>
    <w:sdt>
      <w:sdtPr>
        <w:id w:val="2090034007"/>
        <w:docPartObj>
          <w:docPartGallery w:val="Table of Contents"/>
          <w:docPartUnique/>
        </w:docPartObj>
      </w:sdtPr>
      <w:sdtEndPr/>
      <w:sdtContent>
        <w:p w14:paraId="4E7322DD" w14:textId="77777777" w:rsidR="00787173" w:rsidRDefault="00A86CA4">
          <w:pPr>
            <w:tabs>
              <w:tab w:val="right" w:pos="9360"/>
            </w:tabs>
            <w:spacing w:before="80" w:line="240" w:lineRule="auto"/>
            <w:rPr>
              <w:b/>
              <w:color w:val="000000"/>
            </w:rPr>
          </w:pPr>
          <w:r>
            <w:fldChar w:fldCharType="begin"/>
          </w:r>
          <w:r>
            <w:instrText xml:space="preserve"> TOC \h \u \z </w:instrText>
          </w:r>
          <w:r>
            <w:fldChar w:fldCharType="separate"/>
          </w:r>
          <w:hyperlink w:anchor="_ofw2l3ckhr08">
            <w:r>
              <w:rPr>
                <w:b/>
                <w:color w:val="000000"/>
              </w:rPr>
              <w:t>Table of contents</w:t>
            </w:r>
          </w:hyperlink>
          <w:r>
            <w:rPr>
              <w:b/>
              <w:color w:val="000000"/>
            </w:rPr>
            <w:tab/>
          </w:r>
          <w:r>
            <w:fldChar w:fldCharType="begin"/>
          </w:r>
          <w:r>
            <w:instrText xml:space="preserve"> PAGEREF _ofw2l3ckhr08 \h </w:instrText>
          </w:r>
          <w:r>
            <w:fldChar w:fldCharType="separate"/>
          </w:r>
          <w:r>
            <w:rPr>
              <w:b/>
              <w:color w:val="000000"/>
            </w:rPr>
            <w:t>1</w:t>
          </w:r>
          <w:r>
            <w:fldChar w:fldCharType="end"/>
          </w:r>
        </w:p>
        <w:p w14:paraId="320D4743" w14:textId="77777777" w:rsidR="00787173" w:rsidRDefault="00A86CA4">
          <w:pPr>
            <w:tabs>
              <w:tab w:val="right" w:pos="9360"/>
            </w:tabs>
            <w:spacing w:before="200" w:line="240" w:lineRule="auto"/>
            <w:rPr>
              <w:b/>
              <w:color w:val="000000"/>
            </w:rPr>
          </w:pPr>
          <w:hyperlink w:anchor="_nmdcflie2eds">
            <w:r>
              <w:rPr>
                <w:b/>
                <w:color w:val="000000"/>
              </w:rPr>
              <w:t>Abstract</w:t>
            </w:r>
          </w:hyperlink>
          <w:r>
            <w:rPr>
              <w:b/>
              <w:color w:val="000000"/>
            </w:rPr>
            <w:tab/>
          </w:r>
          <w:r>
            <w:fldChar w:fldCharType="begin"/>
          </w:r>
          <w:r>
            <w:instrText xml:space="preserve"> PAGEREF _nmdcflie2eds \h </w:instrText>
          </w:r>
          <w:r>
            <w:fldChar w:fldCharType="separate"/>
          </w:r>
          <w:r>
            <w:rPr>
              <w:b/>
              <w:color w:val="000000"/>
            </w:rPr>
            <w:t>2</w:t>
          </w:r>
          <w:r>
            <w:fldChar w:fldCharType="end"/>
          </w:r>
        </w:p>
        <w:p w14:paraId="42739A0D" w14:textId="77777777" w:rsidR="00787173" w:rsidRDefault="00A86CA4">
          <w:pPr>
            <w:tabs>
              <w:tab w:val="right" w:pos="9360"/>
            </w:tabs>
            <w:spacing w:before="60" w:line="240" w:lineRule="auto"/>
            <w:ind w:left="360"/>
          </w:pPr>
          <w:hyperlink w:anchor="_vxdo9ay9yaes">
            <w:r>
              <w:t>Keywords</w:t>
            </w:r>
          </w:hyperlink>
          <w:r>
            <w:tab/>
          </w:r>
          <w:r>
            <w:fldChar w:fldCharType="begin"/>
          </w:r>
          <w:r>
            <w:instrText xml:space="preserve"> PAGER</w:instrText>
          </w:r>
          <w:r>
            <w:instrText xml:space="preserve">EF _vxdo9ay9yaes \h </w:instrText>
          </w:r>
          <w:r>
            <w:fldChar w:fldCharType="separate"/>
          </w:r>
          <w:r>
            <w:t>2</w:t>
          </w:r>
          <w:r>
            <w:fldChar w:fldCharType="end"/>
          </w:r>
        </w:p>
        <w:p w14:paraId="67E9ADDA" w14:textId="77777777" w:rsidR="00787173" w:rsidRDefault="00A86CA4">
          <w:pPr>
            <w:tabs>
              <w:tab w:val="right" w:pos="9360"/>
            </w:tabs>
            <w:spacing w:before="200" w:line="240" w:lineRule="auto"/>
            <w:rPr>
              <w:b/>
              <w:color w:val="000000"/>
            </w:rPr>
          </w:pPr>
          <w:hyperlink w:anchor="_t70fsdekxwv">
            <w:r>
              <w:rPr>
                <w:b/>
                <w:color w:val="000000"/>
              </w:rPr>
              <w:t>Background</w:t>
            </w:r>
          </w:hyperlink>
          <w:r>
            <w:rPr>
              <w:b/>
              <w:color w:val="000000"/>
            </w:rPr>
            <w:tab/>
          </w:r>
          <w:r>
            <w:fldChar w:fldCharType="begin"/>
          </w:r>
          <w:r>
            <w:instrText xml:space="preserve"> PAGEREF _t70fsdekxwv \h </w:instrText>
          </w:r>
          <w:r>
            <w:fldChar w:fldCharType="separate"/>
          </w:r>
          <w:r>
            <w:rPr>
              <w:b/>
              <w:color w:val="000000"/>
            </w:rPr>
            <w:t>2</w:t>
          </w:r>
          <w:r>
            <w:fldChar w:fldCharType="end"/>
          </w:r>
        </w:p>
        <w:p w14:paraId="0ABF68D4" w14:textId="77777777" w:rsidR="00787173" w:rsidRDefault="00A86CA4">
          <w:pPr>
            <w:tabs>
              <w:tab w:val="right" w:pos="9360"/>
            </w:tabs>
            <w:spacing w:before="200" w:line="240" w:lineRule="auto"/>
            <w:rPr>
              <w:b/>
              <w:color w:val="000000"/>
            </w:rPr>
          </w:pPr>
          <w:hyperlink w:anchor="_xsii4sebg2jz">
            <w:r>
              <w:rPr>
                <w:b/>
                <w:color w:val="000000"/>
              </w:rPr>
              <w:t>Results</w:t>
            </w:r>
          </w:hyperlink>
          <w:r>
            <w:rPr>
              <w:b/>
              <w:color w:val="000000"/>
            </w:rPr>
            <w:tab/>
          </w:r>
          <w:r>
            <w:fldChar w:fldCharType="begin"/>
          </w:r>
          <w:r>
            <w:instrText xml:space="preserve"> PAGEREF _xsii4sebg2jz \h </w:instrText>
          </w:r>
          <w:r>
            <w:fldChar w:fldCharType="separate"/>
          </w:r>
          <w:r>
            <w:rPr>
              <w:b/>
              <w:color w:val="000000"/>
            </w:rPr>
            <w:t>4</w:t>
          </w:r>
          <w:r>
            <w:fldChar w:fldCharType="end"/>
          </w:r>
        </w:p>
        <w:p w14:paraId="6C253E51" w14:textId="77777777" w:rsidR="00787173" w:rsidRDefault="00A86CA4">
          <w:pPr>
            <w:tabs>
              <w:tab w:val="right" w:pos="9360"/>
            </w:tabs>
            <w:spacing w:before="60" w:line="240" w:lineRule="auto"/>
            <w:ind w:left="360"/>
            <w:rPr>
              <w:color w:val="000000"/>
            </w:rPr>
          </w:pPr>
          <w:hyperlink w:anchor="_ofo1e6nb1m70">
            <w:r>
              <w:rPr>
                <w:color w:val="000000"/>
              </w:rPr>
              <w:t>Genome statistics</w:t>
            </w:r>
          </w:hyperlink>
          <w:r>
            <w:rPr>
              <w:color w:val="000000"/>
            </w:rPr>
            <w:tab/>
          </w:r>
          <w:r>
            <w:fldChar w:fldCharType="begin"/>
          </w:r>
          <w:r>
            <w:instrText xml:space="preserve"> PAGEREF _ofo1e6nb1m70 \h </w:instrText>
          </w:r>
          <w:r>
            <w:fldChar w:fldCharType="separate"/>
          </w:r>
          <w:r>
            <w:rPr>
              <w:color w:val="000000"/>
            </w:rPr>
            <w:t>4</w:t>
          </w:r>
          <w:r>
            <w:fldChar w:fldCharType="end"/>
          </w:r>
        </w:p>
        <w:p w14:paraId="6BD49732" w14:textId="77777777" w:rsidR="00787173" w:rsidRDefault="00A86CA4">
          <w:pPr>
            <w:tabs>
              <w:tab w:val="right" w:pos="9360"/>
            </w:tabs>
            <w:spacing w:before="60" w:line="240" w:lineRule="auto"/>
            <w:ind w:left="360"/>
          </w:pPr>
          <w:hyperlink w:anchor="_fkkjaaa7p6mw">
            <w:r>
              <w:t>Synteny</w:t>
            </w:r>
          </w:hyperlink>
          <w:r>
            <w:tab/>
          </w:r>
          <w:r>
            <w:fldChar w:fldCharType="begin"/>
          </w:r>
          <w:r>
            <w:instrText xml:space="preserve"> PAGEREF _fkkjaaa7p6mw \h </w:instrText>
          </w:r>
          <w:r>
            <w:fldChar w:fldCharType="separate"/>
          </w:r>
          <w:r>
            <w:t>5</w:t>
          </w:r>
          <w:r>
            <w:fldChar w:fldCharType="end"/>
          </w:r>
        </w:p>
        <w:p w14:paraId="55B9370C" w14:textId="77777777" w:rsidR="00787173" w:rsidRDefault="00A86CA4">
          <w:pPr>
            <w:tabs>
              <w:tab w:val="right" w:pos="9360"/>
            </w:tabs>
            <w:spacing w:before="60" w:line="240" w:lineRule="auto"/>
            <w:ind w:left="360"/>
            <w:rPr>
              <w:color w:val="000000"/>
            </w:rPr>
          </w:pPr>
          <w:hyperlink w:anchor="_3tx5somlohvf">
            <w:r>
              <w:rPr>
                <w:color w:val="000000"/>
              </w:rPr>
              <w:t>Gene family evo</w:t>
            </w:r>
            <w:r>
              <w:rPr>
                <w:color w:val="000000"/>
              </w:rPr>
              <w:t>lution</w:t>
            </w:r>
          </w:hyperlink>
          <w:r>
            <w:rPr>
              <w:color w:val="000000"/>
            </w:rPr>
            <w:tab/>
          </w:r>
          <w:r>
            <w:fldChar w:fldCharType="begin"/>
          </w:r>
          <w:r>
            <w:instrText xml:space="preserve"> PAGEREF _3tx5somlohvf \h </w:instrText>
          </w:r>
          <w:r>
            <w:fldChar w:fldCharType="separate"/>
          </w:r>
          <w:r>
            <w:rPr>
              <w:color w:val="000000"/>
            </w:rPr>
            <w:t>6</w:t>
          </w:r>
          <w:r>
            <w:fldChar w:fldCharType="end"/>
          </w:r>
        </w:p>
        <w:p w14:paraId="3D81B820" w14:textId="77777777" w:rsidR="00787173" w:rsidRDefault="00A86CA4">
          <w:pPr>
            <w:tabs>
              <w:tab w:val="right" w:pos="9360"/>
            </w:tabs>
            <w:spacing w:before="60" w:line="240" w:lineRule="auto"/>
            <w:ind w:left="720"/>
            <w:rPr>
              <w:color w:val="000000"/>
            </w:rPr>
          </w:pPr>
          <w:hyperlink w:anchor="_z8cygwitt9sv">
            <w:r>
              <w:rPr>
                <w:color w:val="000000"/>
              </w:rPr>
              <w:t>Location of expanded families along the genome.</w:t>
            </w:r>
          </w:hyperlink>
          <w:r>
            <w:rPr>
              <w:color w:val="000000"/>
            </w:rPr>
            <w:tab/>
          </w:r>
          <w:r>
            <w:fldChar w:fldCharType="begin"/>
          </w:r>
          <w:r>
            <w:instrText xml:space="preserve"> PAGEREF _z8cygwitt9sv \h </w:instrText>
          </w:r>
          <w:r>
            <w:fldChar w:fldCharType="separate"/>
          </w:r>
          <w:r>
            <w:rPr>
              <w:color w:val="000000"/>
            </w:rPr>
            <w:t>8</w:t>
          </w:r>
          <w:r>
            <w:fldChar w:fldCharType="end"/>
          </w:r>
        </w:p>
        <w:p w14:paraId="34818BA0" w14:textId="77777777" w:rsidR="00787173" w:rsidRDefault="00A86CA4">
          <w:pPr>
            <w:tabs>
              <w:tab w:val="right" w:pos="9360"/>
            </w:tabs>
            <w:spacing w:before="60" w:line="240" w:lineRule="auto"/>
            <w:ind w:left="720"/>
            <w:rPr>
              <w:color w:val="000000"/>
            </w:rPr>
          </w:pPr>
          <w:hyperlink w:anchor="_prdzj11gqp25">
            <w:r>
              <w:rPr>
                <w:color w:val="000000"/>
              </w:rPr>
              <w:t>Identification of candidate genes of interest in the monarch.</w:t>
            </w:r>
          </w:hyperlink>
          <w:r>
            <w:rPr>
              <w:color w:val="000000"/>
            </w:rPr>
            <w:tab/>
          </w:r>
          <w:r>
            <w:fldChar w:fldCharType="begin"/>
          </w:r>
          <w:r>
            <w:instrText xml:space="preserve"> PAGEREF _prdzj11gqp25 \h </w:instrText>
          </w:r>
          <w:r>
            <w:fldChar w:fldCharType="separate"/>
          </w:r>
          <w:r>
            <w:rPr>
              <w:color w:val="000000"/>
            </w:rPr>
            <w:t>8</w:t>
          </w:r>
          <w:r>
            <w:fldChar w:fldCharType="end"/>
          </w:r>
        </w:p>
        <w:p w14:paraId="68D65775" w14:textId="77777777" w:rsidR="00787173" w:rsidRDefault="00A86CA4">
          <w:pPr>
            <w:tabs>
              <w:tab w:val="right" w:pos="9360"/>
            </w:tabs>
            <w:spacing w:before="60" w:line="240" w:lineRule="auto"/>
            <w:ind w:left="360"/>
            <w:rPr>
              <w:color w:val="000000"/>
            </w:rPr>
          </w:pPr>
          <w:hyperlink w:anchor="_rxx8yikkz2ni">
            <w:r>
              <w:rPr>
                <w:color w:val="000000"/>
              </w:rPr>
              <w:t>Patterns of recombination</w:t>
            </w:r>
          </w:hyperlink>
          <w:r>
            <w:rPr>
              <w:color w:val="000000"/>
            </w:rPr>
            <w:tab/>
          </w:r>
          <w:r>
            <w:fldChar w:fldCharType="begin"/>
          </w:r>
          <w:r>
            <w:instrText xml:space="preserve"> PAGEREF _rxx8yikkz2ni \h </w:instrText>
          </w:r>
          <w:r>
            <w:fldChar w:fldCharType="separate"/>
          </w:r>
          <w:r>
            <w:rPr>
              <w:color w:val="000000"/>
            </w:rPr>
            <w:t>8</w:t>
          </w:r>
          <w:r>
            <w:fldChar w:fldCharType="end"/>
          </w:r>
        </w:p>
        <w:p w14:paraId="01E617A6" w14:textId="77777777" w:rsidR="00787173" w:rsidRDefault="00A86CA4">
          <w:pPr>
            <w:tabs>
              <w:tab w:val="right" w:pos="9360"/>
            </w:tabs>
            <w:spacing w:before="60" w:line="240" w:lineRule="auto"/>
            <w:ind w:left="720"/>
          </w:pPr>
          <w:hyperlink w:anchor="_5pf4z29qmvb2">
            <w:r>
              <w:t>Chromosome level</w:t>
            </w:r>
          </w:hyperlink>
          <w:r>
            <w:tab/>
          </w:r>
          <w:r>
            <w:fldChar w:fldCharType="begin"/>
          </w:r>
          <w:r>
            <w:instrText xml:space="preserve"> PAGEREF _5pf4z29qmvb2 \h </w:instrText>
          </w:r>
          <w:r>
            <w:fldChar w:fldCharType="separate"/>
          </w:r>
          <w:r>
            <w:t>8</w:t>
          </w:r>
          <w:r>
            <w:fldChar w:fldCharType="end"/>
          </w:r>
        </w:p>
        <w:p w14:paraId="7325DD3F" w14:textId="77777777" w:rsidR="00787173" w:rsidRDefault="00A86CA4">
          <w:pPr>
            <w:tabs>
              <w:tab w:val="right" w:pos="9360"/>
            </w:tabs>
            <w:spacing w:before="60" w:line="240" w:lineRule="auto"/>
            <w:ind w:left="720"/>
          </w:pPr>
          <w:hyperlink w:anchor="_u283l5vgps6q">
            <w:r>
              <w:t>Regional variation</w:t>
            </w:r>
          </w:hyperlink>
          <w:r>
            <w:tab/>
          </w:r>
          <w:r>
            <w:fldChar w:fldCharType="begin"/>
          </w:r>
          <w:r>
            <w:instrText xml:space="preserve"> PAGEREF _u283l5vgps6q \h </w:instrText>
          </w:r>
          <w:r>
            <w:fldChar w:fldCharType="separate"/>
          </w:r>
          <w:r>
            <w:t>9</w:t>
          </w:r>
          <w:r>
            <w:fldChar w:fldCharType="end"/>
          </w:r>
        </w:p>
        <w:p w14:paraId="0EA59E99" w14:textId="77777777" w:rsidR="00787173" w:rsidRDefault="00A86CA4">
          <w:pPr>
            <w:tabs>
              <w:tab w:val="right" w:pos="9360"/>
            </w:tabs>
            <w:spacing w:before="60" w:line="240" w:lineRule="auto"/>
            <w:ind w:left="720"/>
          </w:pPr>
          <w:hyperlink w:anchor="_xthqq3a4i4s2">
            <w:r>
              <w:t>Spatial correlation between gene duplications and genomic features</w:t>
            </w:r>
          </w:hyperlink>
          <w:r>
            <w:tab/>
          </w:r>
          <w:r>
            <w:fldChar w:fldCharType="begin"/>
          </w:r>
          <w:r>
            <w:instrText xml:space="preserve"> PAGEREF _xthqq3a4i4s2 \h </w:instrText>
          </w:r>
          <w:r>
            <w:fldChar w:fldCharType="separate"/>
          </w:r>
          <w:r>
            <w:t>10</w:t>
          </w:r>
          <w:r>
            <w:fldChar w:fldCharType="end"/>
          </w:r>
        </w:p>
        <w:p w14:paraId="02C1FC92" w14:textId="77777777" w:rsidR="00787173" w:rsidRDefault="00A86CA4">
          <w:pPr>
            <w:tabs>
              <w:tab w:val="right" w:pos="9360"/>
            </w:tabs>
            <w:spacing w:before="200" w:line="240" w:lineRule="auto"/>
          </w:pPr>
          <w:hyperlink w:anchor="_dxjj682ttjk6">
            <w:r>
              <w:rPr>
                <w:b/>
              </w:rPr>
              <w:t>Discussion</w:t>
            </w:r>
          </w:hyperlink>
          <w:r>
            <w:rPr>
              <w:b/>
            </w:rPr>
            <w:tab/>
          </w:r>
          <w:r>
            <w:fldChar w:fldCharType="begin"/>
          </w:r>
          <w:r>
            <w:instrText xml:space="preserve"> PAGEREF _dxjj682ttjk6 \h </w:instrText>
          </w:r>
          <w:r>
            <w:fldChar w:fldCharType="separate"/>
          </w:r>
          <w:r>
            <w:rPr>
              <w:b/>
            </w:rPr>
            <w:t>14</w:t>
          </w:r>
          <w:r>
            <w:fldChar w:fldCharType="end"/>
          </w:r>
        </w:p>
        <w:p w14:paraId="67032E3A" w14:textId="77777777" w:rsidR="00787173" w:rsidRDefault="00A86CA4">
          <w:pPr>
            <w:tabs>
              <w:tab w:val="right" w:pos="9360"/>
            </w:tabs>
            <w:spacing w:before="60" w:line="240" w:lineRule="auto"/>
            <w:ind w:left="360"/>
          </w:pPr>
          <w:hyperlink w:anchor="_uguqnifj1lbs">
            <w:r>
              <w:t>Linkage map improves analysis of genome evolution</w:t>
            </w:r>
          </w:hyperlink>
          <w:r>
            <w:tab/>
          </w:r>
          <w:r>
            <w:fldChar w:fldCharType="begin"/>
          </w:r>
          <w:r>
            <w:instrText xml:space="preserve"> PAGEREF _uguqnif</w:instrText>
          </w:r>
          <w:r>
            <w:instrText xml:space="preserve">j1lbs \h </w:instrText>
          </w:r>
          <w:r>
            <w:fldChar w:fldCharType="separate"/>
          </w:r>
          <w:r>
            <w:t>14</w:t>
          </w:r>
          <w:r>
            <w:fldChar w:fldCharType="end"/>
          </w:r>
        </w:p>
        <w:p w14:paraId="001141F7" w14:textId="77777777" w:rsidR="00787173" w:rsidRDefault="00A86CA4">
          <w:pPr>
            <w:tabs>
              <w:tab w:val="right" w:pos="9360"/>
            </w:tabs>
            <w:spacing w:before="60" w:line="240" w:lineRule="auto"/>
            <w:ind w:left="360"/>
            <w:rPr>
              <w:color w:val="000000"/>
            </w:rPr>
          </w:pPr>
          <w:hyperlink w:anchor="_r32wm5nvn894">
            <w:r>
              <w:rPr>
                <w:color w:val="000000"/>
              </w:rPr>
              <w:t>Adaptation to migration</w:t>
            </w:r>
          </w:hyperlink>
          <w:r>
            <w:rPr>
              <w:color w:val="000000"/>
            </w:rPr>
            <w:tab/>
          </w:r>
          <w:r>
            <w:fldChar w:fldCharType="begin"/>
          </w:r>
          <w:r>
            <w:instrText xml:space="preserve"> PAGEREF _r32wm5nvn894 \h </w:instrText>
          </w:r>
          <w:r>
            <w:fldChar w:fldCharType="separate"/>
          </w:r>
          <w:r>
            <w:rPr>
              <w:color w:val="000000"/>
            </w:rPr>
            <w:t>15</w:t>
          </w:r>
          <w:r>
            <w:fldChar w:fldCharType="end"/>
          </w:r>
        </w:p>
        <w:p w14:paraId="311C5183" w14:textId="77777777" w:rsidR="00787173" w:rsidRDefault="00A86CA4">
          <w:pPr>
            <w:tabs>
              <w:tab w:val="right" w:pos="9360"/>
            </w:tabs>
            <w:spacing w:before="60" w:line="240" w:lineRule="auto"/>
            <w:ind w:left="360"/>
            <w:rPr>
              <w:color w:val="000000"/>
            </w:rPr>
          </w:pPr>
          <w:hyperlink w:anchor="_1muzci9d7mdd">
            <w:r>
              <w:rPr>
                <w:color w:val="000000"/>
              </w:rPr>
              <w:t>Evolution of high adaptability</w:t>
            </w:r>
          </w:hyperlink>
          <w:r>
            <w:rPr>
              <w:color w:val="000000"/>
            </w:rPr>
            <w:tab/>
          </w:r>
          <w:r>
            <w:fldChar w:fldCharType="begin"/>
          </w:r>
          <w:r>
            <w:instrText xml:space="preserve"> PAGEREF _1muzci9d7mdd \h </w:instrText>
          </w:r>
          <w:r>
            <w:fldChar w:fldCharType="separate"/>
          </w:r>
          <w:r>
            <w:rPr>
              <w:color w:val="000000"/>
            </w:rPr>
            <w:t>16</w:t>
          </w:r>
          <w:r>
            <w:fldChar w:fldCharType="end"/>
          </w:r>
        </w:p>
        <w:p w14:paraId="266FCB96" w14:textId="77777777" w:rsidR="00787173" w:rsidRDefault="00A86CA4">
          <w:pPr>
            <w:tabs>
              <w:tab w:val="right" w:pos="9360"/>
            </w:tabs>
            <w:spacing w:before="60" w:line="240" w:lineRule="auto"/>
            <w:ind w:left="360"/>
            <w:rPr>
              <w:color w:val="000000"/>
            </w:rPr>
          </w:pPr>
          <w:hyperlink w:anchor="_3u31swi6s7c6">
            <w:r>
              <w:rPr>
                <w:color w:val="000000"/>
              </w:rPr>
              <w:t>Role of recombination in genome evolution</w:t>
            </w:r>
          </w:hyperlink>
          <w:r>
            <w:rPr>
              <w:color w:val="000000"/>
            </w:rPr>
            <w:tab/>
          </w:r>
          <w:r>
            <w:fldChar w:fldCharType="begin"/>
          </w:r>
          <w:r>
            <w:instrText xml:space="preserve"> PAGEREF _3u31swi6s7c6 \h </w:instrText>
          </w:r>
          <w:r>
            <w:fldChar w:fldCharType="separate"/>
          </w:r>
          <w:r>
            <w:rPr>
              <w:color w:val="000000"/>
            </w:rPr>
            <w:t>16</w:t>
          </w:r>
          <w:r>
            <w:fldChar w:fldCharType="end"/>
          </w:r>
        </w:p>
        <w:p w14:paraId="29E1F510" w14:textId="77777777" w:rsidR="00787173" w:rsidRDefault="00A86CA4">
          <w:pPr>
            <w:tabs>
              <w:tab w:val="right" w:pos="9360"/>
            </w:tabs>
            <w:spacing w:before="60" w:line="240" w:lineRule="auto"/>
            <w:ind w:left="360"/>
          </w:pPr>
          <w:hyperlink w:anchor="_dy6s2vu6i57z">
            <w:r>
              <w:t>Recombination landscape in V.cardui</w:t>
            </w:r>
          </w:hyperlink>
          <w:r>
            <w:tab/>
          </w:r>
          <w:r>
            <w:fldChar w:fldCharType="begin"/>
          </w:r>
          <w:r>
            <w:instrText xml:space="preserve"> PAGEREF _dy6s2vu6i57z \h </w:instrText>
          </w:r>
          <w:r>
            <w:fldChar w:fldCharType="separate"/>
          </w:r>
          <w:r>
            <w:t>17</w:t>
          </w:r>
          <w:r>
            <w:fldChar w:fldCharType="end"/>
          </w:r>
        </w:p>
        <w:p w14:paraId="5C8329CC" w14:textId="77777777" w:rsidR="00787173" w:rsidRDefault="00A86CA4">
          <w:pPr>
            <w:tabs>
              <w:tab w:val="right" w:pos="9360"/>
            </w:tabs>
            <w:spacing w:before="60" w:line="240" w:lineRule="auto"/>
            <w:ind w:left="360"/>
          </w:pPr>
          <w:hyperlink w:anchor="_rt4tvnot6jwj">
            <w:r>
              <w:t>Gene duplication and genomic architecture</w:t>
            </w:r>
          </w:hyperlink>
          <w:r>
            <w:tab/>
          </w:r>
          <w:r>
            <w:fldChar w:fldCharType="begin"/>
          </w:r>
          <w:r>
            <w:instrText xml:space="preserve"> PAGEREF _rt4tvnot6jwj \h </w:instrText>
          </w:r>
          <w:r>
            <w:fldChar w:fldCharType="separate"/>
          </w:r>
          <w:r>
            <w:t>18</w:t>
          </w:r>
          <w:r>
            <w:fldChar w:fldCharType="end"/>
          </w:r>
        </w:p>
        <w:p w14:paraId="2EE75FC9" w14:textId="77777777" w:rsidR="00787173" w:rsidRDefault="00A86CA4">
          <w:pPr>
            <w:tabs>
              <w:tab w:val="right" w:pos="9360"/>
            </w:tabs>
            <w:spacing w:before="60" w:line="240" w:lineRule="auto"/>
            <w:ind w:left="360"/>
          </w:pPr>
          <w:hyperlink w:anchor="_3uxqz9oa4ys5">
            <w:r>
              <w:t>Evolution of sex-determination system</w:t>
            </w:r>
          </w:hyperlink>
          <w:r>
            <w:tab/>
          </w:r>
          <w:r>
            <w:fldChar w:fldCharType="begin"/>
          </w:r>
          <w:r>
            <w:instrText xml:space="preserve"> PAGEREF _3uxqz9oa4ys5 \h </w:instrText>
          </w:r>
          <w:r>
            <w:fldChar w:fldCharType="separate"/>
          </w:r>
          <w:r>
            <w:t>19</w:t>
          </w:r>
          <w:r>
            <w:fldChar w:fldCharType="end"/>
          </w:r>
        </w:p>
        <w:p w14:paraId="7D527257" w14:textId="77777777" w:rsidR="00787173" w:rsidRDefault="00A86CA4">
          <w:pPr>
            <w:tabs>
              <w:tab w:val="right" w:pos="9360"/>
            </w:tabs>
            <w:spacing w:before="60" w:line="240" w:lineRule="auto"/>
            <w:ind w:left="360"/>
            <w:rPr>
              <w:color w:val="000000"/>
            </w:rPr>
          </w:pPr>
          <w:hyperlink w:anchor="_5a6s5no4aq0t">
            <w:r>
              <w:rPr>
                <w:color w:val="000000"/>
              </w:rPr>
              <w:t>Conclusions</w:t>
            </w:r>
          </w:hyperlink>
          <w:r>
            <w:rPr>
              <w:color w:val="000000"/>
            </w:rPr>
            <w:tab/>
          </w:r>
          <w:r>
            <w:fldChar w:fldCharType="begin"/>
          </w:r>
          <w:r>
            <w:instrText xml:space="preserve"> PAGEREF _5a6s5no4aq0t \h </w:instrText>
          </w:r>
          <w:r>
            <w:fldChar w:fldCharType="separate"/>
          </w:r>
          <w:r>
            <w:rPr>
              <w:color w:val="000000"/>
            </w:rPr>
            <w:t>19</w:t>
          </w:r>
          <w:r>
            <w:fldChar w:fldCharType="end"/>
          </w:r>
        </w:p>
        <w:p w14:paraId="5EF96904" w14:textId="77777777" w:rsidR="00787173" w:rsidRDefault="00A86CA4">
          <w:pPr>
            <w:tabs>
              <w:tab w:val="right" w:pos="9360"/>
            </w:tabs>
            <w:spacing w:before="200" w:line="240" w:lineRule="auto"/>
            <w:rPr>
              <w:b/>
              <w:color w:val="000000"/>
            </w:rPr>
          </w:pPr>
          <w:hyperlink w:anchor="_oulz40hkhizt">
            <w:r>
              <w:rPr>
                <w:b/>
                <w:color w:val="000000"/>
              </w:rPr>
              <w:t>Methods</w:t>
            </w:r>
          </w:hyperlink>
          <w:r>
            <w:rPr>
              <w:b/>
              <w:color w:val="000000"/>
            </w:rPr>
            <w:tab/>
          </w:r>
          <w:r>
            <w:fldChar w:fldCharType="begin"/>
          </w:r>
          <w:r>
            <w:instrText xml:space="preserve"> PAGEREF _oulz40hkhizt \h </w:instrText>
          </w:r>
          <w:r>
            <w:fldChar w:fldCharType="separate"/>
          </w:r>
          <w:r>
            <w:rPr>
              <w:b/>
              <w:color w:val="000000"/>
            </w:rPr>
            <w:t>20</w:t>
          </w:r>
          <w:r>
            <w:fldChar w:fldCharType="end"/>
          </w:r>
        </w:p>
        <w:p w14:paraId="213EB092" w14:textId="77777777" w:rsidR="00787173" w:rsidRDefault="00A86CA4">
          <w:pPr>
            <w:tabs>
              <w:tab w:val="right" w:pos="9360"/>
            </w:tabs>
            <w:spacing w:before="60" w:line="240" w:lineRule="auto"/>
            <w:ind w:left="360"/>
            <w:rPr>
              <w:color w:val="000000"/>
            </w:rPr>
          </w:pPr>
          <w:hyperlink w:anchor="_tqqlyb3uarto">
            <w:r>
              <w:rPr>
                <w:color w:val="000000"/>
              </w:rPr>
              <w:t>Linkage map</w:t>
            </w:r>
          </w:hyperlink>
          <w:r>
            <w:rPr>
              <w:color w:val="000000"/>
            </w:rPr>
            <w:tab/>
          </w:r>
          <w:r>
            <w:fldChar w:fldCharType="begin"/>
          </w:r>
          <w:r>
            <w:instrText xml:space="preserve"> PAGEREF _tqqlyb3uarto \h </w:instrText>
          </w:r>
          <w:r>
            <w:fldChar w:fldCharType="separate"/>
          </w:r>
          <w:r>
            <w:rPr>
              <w:color w:val="000000"/>
            </w:rPr>
            <w:t>20</w:t>
          </w:r>
          <w:r>
            <w:fldChar w:fldCharType="end"/>
          </w:r>
        </w:p>
        <w:p w14:paraId="7D089D03" w14:textId="77777777" w:rsidR="00787173" w:rsidRDefault="00A86CA4">
          <w:pPr>
            <w:tabs>
              <w:tab w:val="right" w:pos="9360"/>
            </w:tabs>
            <w:spacing w:before="60" w:line="240" w:lineRule="auto"/>
            <w:ind w:left="720"/>
            <w:rPr>
              <w:color w:val="000000"/>
            </w:rPr>
          </w:pPr>
          <w:hyperlink w:anchor="_madoc62fk0cz">
            <w:r>
              <w:rPr>
                <w:color w:val="000000"/>
              </w:rPr>
              <w:t>Sampling an</w:t>
            </w:r>
            <w:r>
              <w:rPr>
                <w:color w:val="000000"/>
              </w:rPr>
              <w:t>d DNA-extraction</w:t>
            </w:r>
          </w:hyperlink>
          <w:r>
            <w:rPr>
              <w:color w:val="000000"/>
            </w:rPr>
            <w:tab/>
          </w:r>
          <w:r>
            <w:fldChar w:fldCharType="begin"/>
          </w:r>
          <w:r>
            <w:instrText xml:space="preserve"> PAGEREF _madoc62fk0cz \h </w:instrText>
          </w:r>
          <w:r>
            <w:fldChar w:fldCharType="separate"/>
          </w:r>
          <w:r>
            <w:rPr>
              <w:color w:val="000000"/>
            </w:rPr>
            <w:t>20</w:t>
          </w:r>
          <w:r>
            <w:fldChar w:fldCharType="end"/>
          </w:r>
        </w:p>
        <w:p w14:paraId="4E7C8356" w14:textId="77777777" w:rsidR="00787173" w:rsidRDefault="00A86CA4">
          <w:pPr>
            <w:tabs>
              <w:tab w:val="right" w:pos="9360"/>
            </w:tabs>
            <w:spacing w:before="60" w:line="240" w:lineRule="auto"/>
            <w:ind w:left="720"/>
            <w:rPr>
              <w:color w:val="000000"/>
            </w:rPr>
          </w:pPr>
          <w:hyperlink w:anchor="_hd01vnih3p2z">
            <w:r>
              <w:rPr>
                <w:color w:val="000000"/>
              </w:rPr>
              <w:t>Data processing</w:t>
            </w:r>
          </w:hyperlink>
          <w:r>
            <w:rPr>
              <w:color w:val="000000"/>
            </w:rPr>
            <w:tab/>
          </w:r>
          <w:r>
            <w:fldChar w:fldCharType="begin"/>
          </w:r>
          <w:r>
            <w:instrText xml:space="preserve"> PAGEREF _hd01vnih3p2z \h </w:instrText>
          </w:r>
          <w:r>
            <w:fldChar w:fldCharType="separate"/>
          </w:r>
          <w:r>
            <w:rPr>
              <w:color w:val="000000"/>
            </w:rPr>
            <w:t>20</w:t>
          </w:r>
          <w:r>
            <w:fldChar w:fldCharType="end"/>
          </w:r>
        </w:p>
        <w:p w14:paraId="19C74ED7" w14:textId="77777777" w:rsidR="00787173" w:rsidRDefault="00A86CA4">
          <w:pPr>
            <w:tabs>
              <w:tab w:val="right" w:pos="9360"/>
            </w:tabs>
            <w:spacing w:before="60" w:line="240" w:lineRule="auto"/>
            <w:ind w:left="720"/>
            <w:rPr>
              <w:color w:val="000000"/>
            </w:rPr>
          </w:pPr>
          <w:hyperlink w:anchor="_fjb81j1dzw8f">
            <w:r>
              <w:rPr>
                <w:color w:val="000000"/>
              </w:rPr>
              <w:t>Construction of linkage map</w:t>
            </w:r>
          </w:hyperlink>
          <w:r>
            <w:rPr>
              <w:color w:val="000000"/>
            </w:rPr>
            <w:tab/>
          </w:r>
          <w:r>
            <w:fldChar w:fldCharType="begin"/>
          </w:r>
          <w:r>
            <w:instrText xml:space="preserve"> PAGEREF _fjb81j1dzw8f \h </w:instrText>
          </w:r>
          <w:r>
            <w:fldChar w:fldCharType="separate"/>
          </w:r>
          <w:r>
            <w:rPr>
              <w:color w:val="000000"/>
            </w:rPr>
            <w:t>21</w:t>
          </w:r>
          <w:r>
            <w:fldChar w:fldCharType="end"/>
          </w:r>
        </w:p>
        <w:p w14:paraId="0E28445B" w14:textId="77777777" w:rsidR="00787173" w:rsidRDefault="00A86CA4">
          <w:pPr>
            <w:tabs>
              <w:tab w:val="right" w:pos="9360"/>
            </w:tabs>
            <w:spacing w:before="60" w:line="240" w:lineRule="auto"/>
            <w:ind w:left="360"/>
            <w:rPr>
              <w:color w:val="000000"/>
            </w:rPr>
          </w:pPr>
          <w:hyperlink w:anchor="_rx4i90fcpfs1">
            <w:r>
              <w:rPr>
                <w:color w:val="000000"/>
              </w:rPr>
              <w:t>Genome annotation and whole genome statistics</w:t>
            </w:r>
          </w:hyperlink>
          <w:r>
            <w:rPr>
              <w:color w:val="000000"/>
            </w:rPr>
            <w:tab/>
          </w:r>
          <w:r>
            <w:fldChar w:fldCharType="begin"/>
          </w:r>
          <w:r>
            <w:instrText xml:space="preserve"> PAGEREF </w:instrText>
          </w:r>
          <w:r>
            <w:instrText xml:space="preserve">_rx4i90fcpfs1 \h </w:instrText>
          </w:r>
          <w:r>
            <w:fldChar w:fldCharType="separate"/>
          </w:r>
          <w:r>
            <w:rPr>
              <w:color w:val="000000"/>
            </w:rPr>
            <w:t>22</w:t>
          </w:r>
          <w:r>
            <w:fldChar w:fldCharType="end"/>
          </w:r>
        </w:p>
        <w:p w14:paraId="39D31E04" w14:textId="77777777" w:rsidR="00787173" w:rsidRDefault="00A86CA4">
          <w:pPr>
            <w:tabs>
              <w:tab w:val="right" w:pos="9360"/>
            </w:tabs>
            <w:spacing w:before="60" w:line="240" w:lineRule="auto"/>
            <w:ind w:left="720"/>
            <w:rPr>
              <w:color w:val="000000"/>
            </w:rPr>
          </w:pPr>
          <w:hyperlink w:anchor="_p2jp79gdehlt">
            <w:r>
              <w:rPr>
                <w:color w:val="000000"/>
              </w:rPr>
              <w:t>Genome assembly statistics</w:t>
            </w:r>
          </w:hyperlink>
          <w:r>
            <w:rPr>
              <w:color w:val="000000"/>
            </w:rPr>
            <w:tab/>
          </w:r>
          <w:r>
            <w:fldChar w:fldCharType="begin"/>
          </w:r>
          <w:r>
            <w:instrText xml:space="preserve"> PAGEREF _p2jp79gdehlt \h </w:instrText>
          </w:r>
          <w:r>
            <w:fldChar w:fldCharType="separate"/>
          </w:r>
          <w:r>
            <w:rPr>
              <w:color w:val="000000"/>
            </w:rPr>
            <w:t>22</w:t>
          </w:r>
          <w:r>
            <w:fldChar w:fldCharType="end"/>
          </w:r>
        </w:p>
        <w:p w14:paraId="733359D0" w14:textId="77777777" w:rsidR="00787173" w:rsidRDefault="00A86CA4">
          <w:pPr>
            <w:tabs>
              <w:tab w:val="right" w:pos="9360"/>
            </w:tabs>
            <w:spacing w:before="60" w:line="240" w:lineRule="auto"/>
            <w:ind w:left="720"/>
            <w:rPr>
              <w:color w:val="000000"/>
            </w:rPr>
          </w:pPr>
          <w:hyperlink w:anchor="_64gfqf47jf7l">
            <w:r>
              <w:rPr>
                <w:color w:val="000000"/>
              </w:rPr>
              <w:t>Gene and repeat annotation</w:t>
            </w:r>
          </w:hyperlink>
          <w:r>
            <w:rPr>
              <w:color w:val="000000"/>
            </w:rPr>
            <w:tab/>
          </w:r>
          <w:r>
            <w:fldChar w:fldCharType="begin"/>
          </w:r>
          <w:r>
            <w:instrText xml:space="preserve"> PAGEREF _64gfqf47jf7l \h </w:instrText>
          </w:r>
          <w:r>
            <w:fldChar w:fldCharType="separate"/>
          </w:r>
          <w:r>
            <w:rPr>
              <w:color w:val="000000"/>
            </w:rPr>
            <w:t>22</w:t>
          </w:r>
          <w:r>
            <w:fldChar w:fldCharType="end"/>
          </w:r>
        </w:p>
        <w:p w14:paraId="14098304" w14:textId="77777777" w:rsidR="00787173" w:rsidRDefault="00A86CA4">
          <w:pPr>
            <w:tabs>
              <w:tab w:val="right" w:pos="9360"/>
            </w:tabs>
            <w:spacing w:before="60" w:line="240" w:lineRule="auto"/>
            <w:ind w:left="360"/>
            <w:rPr>
              <w:color w:val="000000"/>
            </w:rPr>
          </w:pPr>
          <w:hyperlink w:anchor="_zg1ny7az0y4a">
            <w:r>
              <w:rPr>
                <w:color w:val="000000"/>
              </w:rPr>
              <w:t>Gene family evolution</w:t>
            </w:r>
          </w:hyperlink>
          <w:r>
            <w:rPr>
              <w:color w:val="000000"/>
            </w:rPr>
            <w:tab/>
          </w:r>
          <w:r>
            <w:fldChar w:fldCharType="begin"/>
          </w:r>
          <w:r>
            <w:instrText xml:space="preserve"> PAGEREF _zg1ny7az0y4a \h </w:instrText>
          </w:r>
          <w:r>
            <w:fldChar w:fldCharType="separate"/>
          </w:r>
          <w:r>
            <w:rPr>
              <w:color w:val="000000"/>
            </w:rPr>
            <w:t>23</w:t>
          </w:r>
          <w:r>
            <w:fldChar w:fldCharType="end"/>
          </w:r>
        </w:p>
        <w:p w14:paraId="4BF3ED12" w14:textId="77777777" w:rsidR="00787173" w:rsidRDefault="00A86CA4">
          <w:pPr>
            <w:tabs>
              <w:tab w:val="right" w:pos="9360"/>
            </w:tabs>
            <w:spacing w:before="60" w:line="240" w:lineRule="auto"/>
            <w:ind w:left="720"/>
            <w:rPr>
              <w:color w:val="000000"/>
            </w:rPr>
          </w:pPr>
          <w:hyperlink w:anchor="_goin7r8ptchk">
            <w:r>
              <w:rPr>
                <w:color w:val="000000"/>
              </w:rPr>
              <w:t>Gene ontology enrichment</w:t>
            </w:r>
          </w:hyperlink>
          <w:r>
            <w:rPr>
              <w:color w:val="000000"/>
            </w:rPr>
            <w:tab/>
          </w:r>
          <w:r>
            <w:fldChar w:fldCharType="begin"/>
          </w:r>
          <w:r>
            <w:instrText xml:space="preserve"> PAGEREF _goin7r8ptchk \h </w:instrText>
          </w:r>
          <w:r>
            <w:fldChar w:fldCharType="separate"/>
          </w:r>
          <w:r>
            <w:rPr>
              <w:color w:val="000000"/>
            </w:rPr>
            <w:t>24</w:t>
          </w:r>
          <w:r>
            <w:fldChar w:fldCharType="end"/>
          </w:r>
        </w:p>
        <w:p w14:paraId="67DAA35A" w14:textId="77777777" w:rsidR="00787173" w:rsidRDefault="00A86CA4">
          <w:pPr>
            <w:tabs>
              <w:tab w:val="right" w:pos="9360"/>
            </w:tabs>
            <w:spacing w:before="60" w:line="240" w:lineRule="auto"/>
            <w:ind w:left="720"/>
            <w:rPr>
              <w:color w:val="000000"/>
            </w:rPr>
          </w:pPr>
          <w:hyperlink w:anchor="_6e7ajyrzqyun">
            <w:r>
              <w:rPr>
                <w:color w:val="000000"/>
              </w:rPr>
              <w:t>Comparative analysis of genes associated with migration</w:t>
            </w:r>
          </w:hyperlink>
          <w:r>
            <w:rPr>
              <w:color w:val="000000"/>
            </w:rPr>
            <w:tab/>
          </w:r>
          <w:r>
            <w:fldChar w:fldCharType="begin"/>
          </w:r>
          <w:r>
            <w:instrText xml:space="preserve"> PAGEREF _6e7ajyrzqyun \h </w:instrText>
          </w:r>
          <w:r>
            <w:fldChar w:fldCharType="separate"/>
          </w:r>
          <w:r>
            <w:rPr>
              <w:color w:val="000000"/>
            </w:rPr>
            <w:t>24</w:t>
          </w:r>
          <w:r>
            <w:fldChar w:fldCharType="end"/>
          </w:r>
        </w:p>
        <w:p w14:paraId="49B9AF67" w14:textId="77777777" w:rsidR="00787173" w:rsidRDefault="00A86CA4">
          <w:pPr>
            <w:tabs>
              <w:tab w:val="right" w:pos="9360"/>
            </w:tabs>
            <w:spacing w:before="60" w:line="240" w:lineRule="auto"/>
            <w:ind w:left="360"/>
            <w:rPr>
              <w:color w:val="000000"/>
            </w:rPr>
          </w:pPr>
          <w:hyperlink w:anchor="_ympt1vbdqrtk">
            <w:r>
              <w:rPr>
                <w:color w:val="000000"/>
              </w:rPr>
              <w:t>Pattern</w:t>
            </w:r>
            <w:r>
              <w:rPr>
                <w:color w:val="000000"/>
              </w:rPr>
              <w:t>s of recombination</w:t>
            </w:r>
          </w:hyperlink>
          <w:r>
            <w:rPr>
              <w:color w:val="000000"/>
            </w:rPr>
            <w:tab/>
          </w:r>
          <w:r>
            <w:fldChar w:fldCharType="begin"/>
          </w:r>
          <w:r>
            <w:instrText xml:space="preserve"> PAGEREF _ympt1vbdqrtk \h </w:instrText>
          </w:r>
          <w:r>
            <w:fldChar w:fldCharType="separate"/>
          </w:r>
          <w:r>
            <w:rPr>
              <w:color w:val="000000"/>
            </w:rPr>
            <w:t>25</w:t>
          </w:r>
          <w:r>
            <w:fldChar w:fldCharType="end"/>
          </w:r>
        </w:p>
        <w:p w14:paraId="738AD7FC" w14:textId="77777777" w:rsidR="00787173" w:rsidRDefault="00A86CA4">
          <w:pPr>
            <w:tabs>
              <w:tab w:val="right" w:pos="9360"/>
            </w:tabs>
            <w:spacing w:before="60" w:line="240" w:lineRule="auto"/>
            <w:ind w:left="720"/>
            <w:rPr>
              <w:color w:val="000000"/>
            </w:rPr>
          </w:pPr>
          <w:hyperlink w:anchor="_bodlqwh9vmeg">
            <w:r>
              <w:rPr>
                <w:color w:val="000000"/>
              </w:rPr>
              <w:t>Recombination rate analysis</w:t>
            </w:r>
          </w:hyperlink>
          <w:r>
            <w:rPr>
              <w:color w:val="000000"/>
            </w:rPr>
            <w:tab/>
          </w:r>
          <w:r>
            <w:fldChar w:fldCharType="begin"/>
          </w:r>
          <w:r>
            <w:instrText xml:space="preserve"> PAGEREF _bodlqwh9vmeg \h </w:instrText>
          </w:r>
          <w:r>
            <w:fldChar w:fldCharType="separate"/>
          </w:r>
          <w:r>
            <w:rPr>
              <w:color w:val="000000"/>
            </w:rPr>
            <w:t>25</w:t>
          </w:r>
          <w:r>
            <w:fldChar w:fldCharType="end"/>
          </w:r>
        </w:p>
        <w:p w14:paraId="308CC905" w14:textId="77777777" w:rsidR="00787173" w:rsidRDefault="00A86CA4">
          <w:pPr>
            <w:tabs>
              <w:tab w:val="right" w:pos="9360"/>
            </w:tabs>
            <w:spacing w:before="60" w:line="240" w:lineRule="auto"/>
            <w:ind w:left="720"/>
          </w:pPr>
          <w:hyperlink w:anchor="_5bpkj1du205z">
            <w:r>
              <w:t>Window-based analysis</w:t>
            </w:r>
          </w:hyperlink>
          <w:r>
            <w:tab/>
          </w:r>
          <w:r>
            <w:fldChar w:fldCharType="begin"/>
          </w:r>
          <w:r>
            <w:instrText xml:space="preserve"> PAGEREF _5bpkj1du205z \h </w:instrText>
          </w:r>
          <w:r>
            <w:fldChar w:fldCharType="separate"/>
          </w:r>
          <w:r>
            <w:t>25</w:t>
          </w:r>
          <w:r>
            <w:fldChar w:fldCharType="end"/>
          </w:r>
        </w:p>
        <w:p w14:paraId="2408A301" w14:textId="77777777" w:rsidR="00787173" w:rsidRDefault="00A86CA4">
          <w:pPr>
            <w:tabs>
              <w:tab w:val="right" w:pos="9360"/>
            </w:tabs>
            <w:spacing w:before="60" w:line="240" w:lineRule="auto"/>
            <w:ind w:left="720"/>
            <w:rPr>
              <w:color w:val="000000"/>
            </w:rPr>
          </w:pPr>
          <w:hyperlink w:anchor="_qwhk1gaxsfxk">
            <w:r>
              <w:rPr>
                <w:color w:val="000000"/>
              </w:rPr>
              <w:t>C</w:t>
            </w:r>
            <w:r>
              <w:rPr>
                <w:color w:val="000000"/>
              </w:rPr>
              <w:t>orrelations between genomic features</w:t>
            </w:r>
          </w:hyperlink>
          <w:r>
            <w:rPr>
              <w:color w:val="000000"/>
            </w:rPr>
            <w:tab/>
          </w:r>
          <w:r>
            <w:fldChar w:fldCharType="begin"/>
          </w:r>
          <w:r>
            <w:instrText xml:space="preserve"> PAGEREF _qwhk1gaxsfxk \h </w:instrText>
          </w:r>
          <w:r>
            <w:fldChar w:fldCharType="separate"/>
          </w:r>
          <w:r>
            <w:rPr>
              <w:color w:val="000000"/>
            </w:rPr>
            <w:t>25</w:t>
          </w:r>
          <w:r>
            <w:fldChar w:fldCharType="end"/>
          </w:r>
        </w:p>
        <w:p w14:paraId="7A621D33" w14:textId="77777777" w:rsidR="00787173" w:rsidRDefault="00A86CA4">
          <w:pPr>
            <w:tabs>
              <w:tab w:val="right" w:pos="9360"/>
            </w:tabs>
            <w:spacing w:before="200" w:line="240" w:lineRule="auto"/>
          </w:pPr>
          <w:hyperlink w:anchor="_7wnt5zpge4yz">
            <w:r>
              <w:rPr>
                <w:b/>
              </w:rPr>
              <w:t>Supplementary</w:t>
            </w:r>
          </w:hyperlink>
          <w:r>
            <w:rPr>
              <w:b/>
            </w:rPr>
            <w:tab/>
          </w:r>
          <w:r>
            <w:fldChar w:fldCharType="begin"/>
          </w:r>
          <w:r>
            <w:instrText xml:space="preserve"> PAGEREF _7wnt5zpge4yz \h </w:instrText>
          </w:r>
          <w:r>
            <w:fldChar w:fldCharType="separate"/>
          </w:r>
          <w:r>
            <w:rPr>
              <w:b/>
            </w:rPr>
            <w:t>28</w:t>
          </w:r>
          <w:r>
            <w:fldChar w:fldCharType="end"/>
          </w:r>
        </w:p>
        <w:p w14:paraId="21072471" w14:textId="77777777" w:rsidR="00787173" w:rsidRDefault="00A86CA4">
          <w:pPr>
            <w:tabs>
              <w:tab w:val="right" w:pos="9360"/>
            </w:tabs>
            <w:spacing w:before="200" w:after="80" w:line="240" w:lineRule="auto"/>
            <w:rPr>
              <w:b/>
              <w:color w:val="000000"/>
            </w:rPr>
          </w:pPr>
          <w:hyperlink w:anchor="_zchoynj625et">
            <w:r>
              <w:rPr>
                <w:b/>
                <w:color w:val="000000"/>
              </w:rPr>
              <w:t>References ​​</w:t>
            </w:r>
          </w:hyperlink>
          <w:r>
            <w:rPr>
              <w:b/>
              <w:color w:val="000000"/>
            </w:rPr>
            <w:tab/>
          </w:r>
          <w:r>
            <w:fldChar w:fldCharType="begin"/>
          </w:r>
          <w:r>
            <w:instrText xml:space="preserve"> PAGEREF _zchoynj625et \h </w:instrText>
          </w:r>
          <w:r>
            <w:fldChar w:fldCharType="separate"/>
          </w:r>
          <w:r>
            <w:rPr>
              <w:b/>
              <w:color w:val="000000"/>
            </w:rPr>
            <w:t>30</w:t>
          </w:r>
          <w:r>
            <w:fldChar w:fldCharType="end"/>
          </w:r>
          <w:r>
            <w:fldChar w:fldCharType="end"/>
          </w:r>
        </w:p>
      </w:sdtContent>
    </w:sdt>
    <w:p w14:paraId="2A0DC0B8" w14:textId="77777777" w:rsidR="00787173" w:rsidRDefault="00787173">
      <w:pPr>
        <w:spacing w:before="400" w:after="120" w:line="312" w:lineRule="auto"/>
      </w:pPr>
    </w:p>
    <w:p w14:paraId="6CA71920" w14:textId="77777777" w:rsidR="00787173" w:rsidRDefault="00A86CA4">
      <w:pPr>
        <w:spacing w:before="400" w:after="120" w:line="312" w:lineRule="auto"/>
      </w:pPr>
      <w:r>
        <w:t>Genome Biology</w:t>
      </w:r>
    </w:p>
    <w:p w14:paraId="617BC900" w14:textId="77777777" w:rsidR="00787173" w:rsidRDefault="00A86CA4">
      <w:pPr>
        <w:spacing w:before="400" w:after="120" w:line="312" w:lineRule="auto"/>
      </w:pPr>
      <w:hyperlink r:id="rId5">
        <w:r>
          <w:rPr>
            <w:color w:val="1155CC"/>
            <w:u w:val="single"/>
          </w:rPr>
          <w:t>https://genomebiology.biomedcentral.com/submission-guidelines</w:t>
        </w:r>
      </w:hyperlink>
    </w:p>
    <w:p w14:paraId="64DADFE3" w14:textId="77777777" w:rsidR="00787173" w:rsidRDefault="00787173">
      <w:pPr>
        <w:spacing w:before="400" w:after="120" w:line="312" w:lineRule="auto"/>
      </w:pPr>
    </w:p>
    <w:p w14:paraId="3BCBEDF8" w14:textId="77777777" w:rsidR="00787173" w:rsidRDefault="00A86CA4">
      <w:pPr>
        <w:pStyle w:val="Heading1"/>
        <w:spacing w:line="312" w:lineRule="auto"/>
      </w:pPr>
      <w:bookmarkStart w:id="1" w:name="_nmdcflie2eds" w:colFirst="0" w:colLast="0"/>
      <w:bookmarkEnd w:id="1"/>
      <w:r>
        <w:t xml:space="preserve">Abstract </w:t>
      </w:r>
    </w:p>
    <w:p w14:paraId="19750928" w14:textId="77777777" w:rsidR="00787173" w:rsidRDefault="00A86CA4">
      <w:pPr>
        <w:spacing w:line="312" w:lineRule="auto"/>
      </w:pPr>
      <w:r>
        <w:t>(250 words)</w:t>
      </w:r>
    </w:p>
    <w:p w14:paraId="39ECF0A4" w14:textId="77777777" w:rsidR="00787173" w:rsidRDefault="00A86CA4">
      <w:pPr>
        <w:numPr>
          <w:ilvl w:val="0"/>
          <w:numId w:val="4"/>
        </w:numPr>
      </w:pPr>
      <w:r>
        <w:t>Background: the context and purpose of the study</w:t>
      </w:r>
    </w:p>
    <w:p w14:paraId="51D88464" w14:textId="77777777" w:rsidR="00787173" w:rsidRDefault="00A86CA4">
      <w:pPr>
        <w:numPr>
          <w:ilvl w:val="0"/>
          <w:numId w:val="4"/>
        </w:numPr>
      </w:pPr>
      <w:r>
        <w:t>Results: the main findings</w:t>
      </w:r>
    </w:p>
    <w:p w14:paraId="7A5BCEBC" w14:textId="77777777" w:rsidR="00787173" w:rsidRDefault="00A86CA4">
      <w:pPr>
        <w:numPr>
          <w:ilvl w:val="0"/>
          <w:numId w:val="4"/>
        </w:numPr>
      </w:pPr>
      <w:r>
        <w:t>Conclusions: a brief summary and potential implications</w:t>
      </w:r>
    </w:p>
    <w:p w14:paraId="2F16FD68" w14:textId="77777777" w:rsidR="00787173" w:rsidRDefault="00A86CA4">
      <w:pPr>
        <w:pStyle w:val="Heading2"/>
        <w:spacing w:after="180" w:line="335" w:lineRule="auto"/>
      </w:pPr>
      <w:bookmarkStart w:id="2" w:name="_vxdo9ay9yaes" w:colFirst="0" w:colLast="0"/>
      <w:bookmarkEnd w:id="2"/>
      <w:r>
        <w:t>Keywords</w:t>
      </w:r>
    </w:p>
    <w:p w14:paraId="2004430B" w14:textId="77777777" w:rsidR="00787173" w:rsidRDefault="00787173">
      <w:pPr>
        <w:pStyle w:val="Heading1"/>
        <w:spacing w:line="312" w:lineRule="auto"/>
      </w:pPr>
      <w:bookmarkStart w:id="3" w:name="_qn9qezalx4wn" w:colFirst="0" w:colLast="0"/>
      <w:bookmarkEnd w:id="3"/>
    </w:p>
    <w:p w14:paraId="5E8CC2AE" w14:textId="77777777" w:rsidR="00787173" w:rsidRDefault="00A86CA4">
      <w:pPr>
        <w:pStyle w:val="Heading1"/>
        <w:spacing w:line="312" w:lineRule="auto"/>
        <w:rPr>
          <w:color w:val="B7B7B7"/>
        </w:rPr>
      </w:pPr>
      <w:bookmarkStart w:id="4" w:name="_t70fsdekxwv" w:colFirst="0" w:colLast="0"/>
      <w:bookmarkEnd w:id="4"/>
      <w:r>
        <w:t>Background</w:t>
      </w:r>
    </w:p>
    <w:p w14:paraId="59156434" w14:textId="77777777" w:rsidR="00787173" w:rsidRDefault="00A86CA4">
      <w:pPr>
        <w:ind w:firstLine="720"/>
        <w:jc w:val="both"/>
      </w:pPr>
      <w:r>
        <w:t>Era of genomics opens up opportunities for studying relationships between genotypes and complex phenoty</w:t>
      </w:r>
      <w:r>
        <w:t>pes on a novel level. Arising sequencing technologies and their combinations can guide the researchers in understanding genome evolution and therefore genomic patterns specifically characterizing complex phenotypes. We now are able to follow accumulation o</w:t>
      </w:r>
      <w:r>
        <w:t>f change through the process of adaptation on different levels: gene duplications, accumulation of mutations, process of recombination, evolution of selfish elements (</w:t>
      </w:r>
      <w:r>
        <w:rPr>
          <w:color w:val="373D3F"/>
          <w:highlight w:val="white"/>
        </w:rPr>
        <w:t>transposable elements)</w:t>
      </w:r>
      <w:r>
        <w:t>. The key to understanding the above mentioned processes is high qu</w:t>
      </w:r>
      <w:r>
        <w:t xml:space="preserve">ality complete genome assembly. Special level of resolution can be achieved when we are able to follow the history of the chromosomes as units, therefore requiring chromosome level assembly. One of the most powerful </w:t>
      </w:r>
      <w:r>
        <w:lastRenderedPageBreak/>
        <w:t>methods to achieve both chromosome level</w:t>
      </w:r>
      <w:r>
        <w:t xml:space="preserve"> assembly and ensure </w:t>
      </w:r>
      <w:proofErr w:type="spellStart"/>
      <w:r>
        <w:t>it’s</w:t>
      </w:r>
      <w:proofErr w:type="spellEnd"/>
      <w:r>
        <w:t xml:space="preserve"> </w:t>
      </w:r>
      <w:r>
        <w:rPr>
          <w:color w:val="990000"/>
        </w:rPr>
        <w:t xml:space="preserve">spatial correctness </w:t>
      </w:r>
      <w:r>
        <w:t xml:space="preserve">is linkage map. In this study we present the linked chromosome level assembly of the Painted lady </w:t>
      </w:r>
      <w:r>
        <w:rPr>
          <w:i/>
        </w:rPr>
        <w:t xml:space="preserve">(Vanessa </w:t>
      </w:r>
      <w:proofErr w:type="spellStart"/>
      <w:r>
        <w:rPr>
          <w:i/>
        </w:rPr>
        <w:t>cardui</w:t>
      </w:r>
      <w:proofErr w:type="spellEnd"/>
      <w:r>
        <w:rPr>
          <w:i/>
        </w:rPr>
        <w:t>)</w:t>
      </w:r>
      <w:r>
        <w:t xml:space="preserve"> genome - species extraordinary in many aspects: long-distance migration, high population size e</w:t>
      </w:r>
      <w:r>
        <w:t>tc. We provide first insights on how various genetic mechanisms contribute to the evolution of the genome and influence formation of the complex phenotype. Below we discuss in more detail how different mechanisms influence evolution and introduce the study</w:t>
      </w:r>
      <w:r>
        <w:t xml:space="preserve"> system.</w:t>
      </w:r>
    </w:p>
    <w:p w14:paraId="24B1F450" w14:textId="77777777" w:rsidR="00787173" w:rsidRDefault="00787173">
      <w:pPr>
        <w:jc w:val="both"/>
      </w:pPr>
    </w:p>
    <w:p w14:paraId="59F6573C" w14:textId="77777777" w:rsidR="00787173" w:rsidRDefault="00A86CA4">
      <w:pPr>
        <w:jc w:val="both"/>
      </w:pPr>
      <w:r>
        <w:t>Gene duplication have long been...</w:t>
      </w:r>
    </w:p>
    <w:p w14:paraId="5A7D7F26" w14:textId="77777777" w:rsidR="00787173" w:rsidRDefault="00787173">
      <w:pPr>
        <w:jc w:val="both"/>
      </w:pPr>
    </w:p>
    <w:p w14:paraId="1B83B34B" w14:textId="77777777" w:rsidR="00787173" w:rsidRDefault="00A86CA4">
      <w:pPr>
        <w:jc w:val="both"/>
      </w:pPr>
      <w:r>
        <w:t xml:space="preserve">Recombination: how?  </w:t>
      </w:r>
      <w:r>
        <w:rPr>
          <w:rFonts w:ascii="Times New Roman" w:eastAsia="Times New Roman" w:hAnsi="Times New Roman" w:cs="Times New Roman"/>
        </w:rPr>
        <w:t>Recombination is a process of great significance in evolutionary biology. This influence rises from the capacity recombination has of generating novel haplotypes in the offspring, as well a</w:t>
      </w:r>
      <w:r>
        <w:rPr>
          <w:rFonts w:ascii="Times New Roman" w:eastAsia="Times New Roman" w:hAnsi="Times New Roman" w:cs="Times New Roman"/>
        </w:rPr>
        <w:t>s breaking down previously existing adaptive allele combinations. Such conflict between the possible outcomes is fundamental for many core questions, e. g. level of genetic diversity, the evolution of sexual reproduction and the establishment of reproducti</w:t>
      </w:r>
      <w:r>
        <w:rPr>
          <w:rFonts w:ascii="Times New Roman" w:eastAsia="Times New Roman" w:hAnsi="Times New Roman" w:cs="Times New Roman"/>
        </w:rPr>
        <w:t>ve barriers that drive speciation.  (AP)</w:t>
      </w:r>
      <w:r>
        <w:t xml:space="preserve"> Recombination rate is negatively correlated with chromosome size, expected if only 1-2 rec events per chromosome (Figure C, Table C). Also observed in </w:t>
      </w:r>
      <w:proofErr w:type="spellStart"/>
      <w:r>
        <w:t>Heliconius</w:t>
      </w:r>
      <w:proofErr w:type="spellEnd"/>
      <w:r>
        <w:t xml:space="preserve"> (ref)</w:t>
      </w:r>
    </w:p>
    <w:p w14:paraId="2681F999" w14:textId="77777777" w:rsidR="00787173" w:rsidRDefault="00787173">
      <w:pPr>
        <w:jc w:val="both"/>
      </w:pPr>
    </w:p>
    <w:p w14:paraId="635122A5" w14:textId="77777777" w:rsidR="00787173" w:rsidRDefault="00A86CA4">
      <w:pPr>
        <w:jc w:val="both"/>
        <w:rPr>
          <w:rFonts w:ascii="Cambria" w:eastAsia="Cambria" w:hAnsi="Cambria" w:cs="Cambria"/>
        </w:rPr>
      </w:pPr>
      <w:r>
        <w:rPr>
          <w:rFonts w:ascii="Cambria" w:eastAsia="Cambria" w:hAnsi="Cambria" w:cs="Cambria"/>
        </w:rPr>
        <w:t>Transposable elements (TEs) are mobile DNA seq</w:t>
      </w:r>
      <w:r>
        <w:rPr>
          <w:rFonts w:ascii="Cambria" w:eastAsia="Cambria" w:hAnsi="Cambria" w:cs="Cambria"/>
        </w:rPr>
        <w:t>uences capable of independently replicating within host genomes. They typically range in length from 100 to 10,000 bp, but are sometimes far larger (6). Along with viruses, TEs are the most intricate selfish genetic elements. doi.org/10.1146/annurev-genet-</w:t>
      </w:r>
      <w:r>
        <w:rPr>
          <w:rFonts w:ascii="Cambria" w:eastAsia="Cambria" w:hAnsi="Cambria" w:cs="Cambria"/>
        </w:rPr>
        <w:t>040620-022145</w:t>
      </w:r>
    </w:p>
    <w:p w14:paraId="3AAAF965" w14:textId="77777777" w:rsidR="00787173" w:rsidRDefault="00787173">
      <w:pPr>
        <w:jc w:val="both"/>
        <w:rPr>
          <w:rFonts w:ascii="Cambria" w:eastAsia="Cambria" w:hAnsi="Cambria" w:cs="Cambria"/>
        </w:rPr>
      </w:pPr>
    </w:p>
    <w:p w14:paraId="4C2E6F48" w14:textId="77777777" w:rsidR="00787173" w:rsidRDefault="00A86CA4">
      <w:pPr>
        <w:jc w:val="both"/>
      </w:pPr>
      <w:r>
        <w:t>Interplay of all the above mentioned mechanisms is important and poorly understood. In addition, genomic regions experience various strengths of pressure from different evolutionary mechanisms. One of the charismatic examples is sex chromoso</w:t>
      </w:r>
      <w:r>
        <w:t>me evolution, where all the above mechanisms may function in a specific way.</w:t>
      </w:r>
    </w:p>
    <w:p w14:paraId="2C7003F6" w14:textId="77777777" w:rsidR="00787173" w:rsidRDefault="00787173">
      <w:pPr>
        <w:jc w:val="both"/>
      </w:pPr>
    </w:p>
    <w:p w14:paraId="6054AFEF" w14:textId="77777777" w:rsidR="00787173" w:rsidRDefault="00A86CA4">
      <w:pPr>
        <w:jc w:val="both"/>
      </w:pPr>
      <w:r>
        <w:t>Broad view and combination of different approaches is of high importance for studying evolution of the comprehensive phenotypes. The Painted Lady butterfly (</w:t>
      </w:r>
      <w:r>
        <w:rPr>
          <w:i/>
        </w:rPr>
        <w:t xml:space="preserve">Vanessa </w:t>
      </w:r>
      <w:proofErr w:type="spellStart"/>
      <w:r>
        <w:rPr>
          <w:i/>
        </w:rPr>
        <w:t>cardui</w:t>
      </w:r>
      <w:proofErr w:type="spellEnd"/>
      <w:r>
        <w:t>) is on</w:t>
      </w:r>
      <w:r>
        <w:t xml:space="preserve">e of the species of high interest for evolutionary studies, due to multiple outstanding traits. This is the most cosmopolitan of all butterfly species (Talavera et al., 2018) and it’s migratory </w:t>
      </w:r>
      <w:proofErr w:type="spellStart"/>
      <w:r>
        <w:t>behaviour</w:t>
      </w:r>
      <w:proofErr w:type="spellEnd"/>
      <w:r>
        <w:t xml:space="preserve"> presents a diverse repertoire of phenotypes. In </w:t>
      </w:r>
      <w:proofErr w:type="spellStart"/>
      <w:r>
        <w:t>it’s</w:t>
      </w:r>
      <w:proofErr w:type="spellEnd"/>
      <w:r>
        <w:t xml:space="preserve"> long multigenerational journey it faces not only pressures of long-distance flight, but also extreme environmental heterogeneity. Yet Vanessa </w:t>
      </w:r>
      <w:proofErr w:type="spellStart"/>
      <w:r>
        <w:t>cardui</w:t>
      </w:r>
      <w:proofErr w:type="spellEnd"/>
      <w:r>
        <w:t xml:space="preserve"> appears to successfully adapt to all the selective pressures imposed by migratory lifestyle and maintain l</w:t>
      </w:r>
      <w:r>
        <w:t>arge population size. Until now we had very few insights how this is manifests of the level of the genome.</w:t>
      </w:r>
    </w:p>
    <w:p w14:paraId="2BEE4D2D" w14:textId="77777777" w:rsidR="00787173" w:rsidRDefault="00787173">
      <w:pPr>
        <w:jc w:val="both"/>
      </w:pPr>
    </w:p>
    <w:p w14:paraId="701379A8" w14:textId="77777777" w:rsidR="00787173" w:rsidRDefault="00A86CA4">
      <w:pPr>
        <w:jc w:val="both"/>
        <w:rPr>
          <w:color w:val="353744"/>
        </w:rPr>
      </w:pPr>
      <w:r>
        <w:t xml:space="preserve">In this study we achieve three goals: contribute to community effort to bring the field of evolutionary biology to the era of genomics by providing </w:t>
      </w:r>
      <w:r>
        <w:t xml:space="preserve">linkage map correction of the Vanessa </w:t>
      </w:r>
      <w:proofErr w:type="spellStart"/>
      <w:r>
        <w:t>cardui</w:t>
      </w:r>
      <w:proofErr w:type="spellEnd"/>
      <w:r>
        <w:t xml:space="preserve"> genome. </w:t>
      </w:r>
      <w:r>
        <w:rPr>
          <w:color w:val="353744"/>
        </w:rPr>
        <w:t>Among insects, genome assemblies are currently available for 401 species (Li., 2019), however their quality varies significantly and annotations are available for just around 13% for the species (more on</w:t>
      </w:r>
      <w:r>
        <w:rPr>
          <w:color w:val="353744"/>
        </w:rPr>
        <w:t xml:space="preserve"> Lepidoptera genomes in </w:t>
      </w:r>
      <w:proofErr w:type="spellStart"/>
      <w:r>
        <w:rPr>
          <w:color w:val="353744"/>
        </w:rPr>
        <w:t>Triant</w:t>
      </w:r>
      <w:proofErr w:type="spellEnd"/>
      <w:r>
        <w:rPr>
          <w:color w:val="353744"/>
        </w:rPr>
        <w:t xml:space="preserve"> et al, 2018). </w:t>
      </w:r>
    </w:p>
    <w:p w14:paraId="362F18B8" w14:textId="77777777" w:rsidR="00787173" w:rsidRDefault="00A86CA4">
      <w:pPr>
        <w:jc w:val="both"/>
      </w:pPr>
      <w:r>
        <w:t xml:space="preserve">Secondly, we lay out foundations to study complex migratory phenotype from various angles: evolutionary genomics, epigenetics and population genetics. We investigate evolution of gene </w:t>
      </w:r>
      <w:r>
        <w:lastRenderedPageBreak/>
        <w:t xml:space="preserve">families and discuss it’s </w:t>
      </w:r>
      <w:r>
        <w:t>adaptive characteristics. Access to linkage map provides opportunity for deeper analysis of recombination rate variation and high resolution of the recombination map is crucial for population genetics approach. Epigenetics relays on high quality and high c</w:t>
      </w:r>
      <w:r>
        <w:t>ontiguity of the genome and gene annotation. Finally, our investigation of evolutionary patterns brings new insights on evolution of butterfly genomes (Lepidoptera) in general. Questions like … have never been addressed for this entire class.</w:t>
      </w:r>
    </w:p>
    <w:p w14:paraId="47D419E5" w14:textId="77777777" w:rsidR="00787173" w:rsidRDefault="00A86CA4">
      <w:pPr>
        <w:pStyle w:val="Heading1"/>
        <w:spacing w:line="312" w:lineRule="auto"/>
      </w:pPr>
      <w:bookmarkStart w:id="5" w:name="_xsii4sebg2jz" w:colFirst="0" w:colLast="0"/>
      <w:bookmarkEnd w:id="5"/>
      <w:r>
        <w:t>Results</w:t>
      </w:r>
    </w:p>
    <w:p w14:paraId="2EF231DF" w14:textId="77777777" w:rsidR="00787173" w:rsidRDefault="00A86CA4">
      <w:pPr>
        <w:pStyle w:val="Heading2"/>
        <w:widowControl w:val="0"/>
        <w:spacing w:before="400" w:line="312" w:lineRule="auto"/>
      </w:pPr>
      <w:bookmarkStart w:id="6" w:name="_ofo1e6nb1m70" w:colFirst="0" w:colLast="0"/>
      <w:bookmarkEnd w:id="6"/>
      <w:r>
        <w:t>Genom</w:t>
      </w:r>
      <w:r>
        <w:t>e statistics</w:t>
      </w:r>
    </w:p>
    <w:p w14:paraId="1C6FFD06" w14:textId="77777777" w:rsidR="00787173" w:rsidRDefault="00A86CA4">
      <w:pPr>
        <w:jc w:val="both"/>
      </w:pPr>
      <w:r>
        <w:t xml:space="preserve">We verified the existing assembly from the Darwin Tree of Life project with a pedigree based linkage map. The total map length is 1375 </w:t>
      </w:r>
      <w:proofErr w:type="spellStart"/>
      <w:r>
        <w:t>cM</w:t>
      </w:r>
      <w:proofErr w:type="spellEnd"/>
      <w:r>
        <w:t>, and the maps were constructed with 1696 markers with average marker density of 3.95 markers/Mb. Genome occupies total</w:t>
      </w:r>
      <w:r>
        <w:t xml:space="preserve"> length of 424Mb and consists of 30 autosomes and the sex chromosomes Z and W (summarized in Table 1.). We didn’t observe significant differences in basic statistics between linkage map corrected assembly and reference </w:t>
      </w:r>
      <w:proofErr w:type="spellStart"/>
      <w:r>
        <w:t>DToL</w:t>
      </w:r>
      <w:proofErr w:type="spellEnd"/>
      <w:r>
        <w:t xml:space="preserve"> assembly. Large N50 and high BUS</w:t>
      </w:r>
      <w:r>
        <w:t>CO scores allow us to suggest that chromosomes are nearly complete. GC content equals 33.41%</w:t>
      </w:r>
    </w:p>
    <w:p w14:paraId="0F4A8DD3" w14:textId="77777777" w:rsidR="00787173" w:rsidRDefault="00787173">
      <w:pPr>
        <w:jc w:val="both"/>
      </w:pPr>
    </w:p>
    <w:p w14:paraId="3A2F856F" w14:textId="77777777" w:rsidR="00787173" w:rsidRDefault="00A86CA4">
      <w:pPr>
        <w:jc w:val="both"/>
      </w:pPr>
      <w:r>
        <w:t xml:space="preserve">Total length of sequences marked as repeats slightly exceeded 100Mbp (23.38%): LINEs and SINE are among the most represented repeat classes. We identified 14,957 </w:t>
      </w:r>
      <w:r>
        <w:t>protein-coding genes, from which 12,098 had functional annotation.</w:t>
      </w:r>
    </w:p>
    <w:p w14:paraId="4C1ECC7D" w14:textId="77777777" w:rsidR="00787173" w:rsidRDefault="00787173">
      <w:pPr>
        <w:jc w:val="both"/>
      </w:pPr>
    </w:p>
    <w:tbl>
      <w:tblPr>
        <w:tblStyle w:val="a"/>
        <w:tblW w:w="68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65"/>
        <w:gridCol w:w="3735"/>
        <w:gridCol w:w="2055"/>
      </w:tblGrid>
      <w:tr w:rsidR="00787173" w14:paraId="56FF3B98" w14:textId="77777777">
        <w:trPr>
          <w:trHeight w:val="315"/>
        </w:trPr>
        <w:tc>
          <w:tcPr>
            <w:tcW w:w="4800" w:type="dxa"/>
            <w:gridSpan w:val="2"/>
            <w:tcBorders>
              <w:top w:val="single" w:sz="6" w:space="0" w:color="FFFFFF"/>
              <w:left w:val="single" w:sz="6" w:space="0" w:color="FFFFFF"/>
              <w:bottom w:val="single" w:sz="6" w:space="0" w:color="FFFFFF"/>
              <w:right w:val="single" w:sz="6" w:space="0" w:color="FFFFFF"/>
            </w:tcBorders>
            <w:tcMar>
              <w:top w:w="40" w:type="dxa"/>
              <w:left w:w="40" w:type="dxa"/>
              <w:bottom w:w="40" w:type="dxa"/>
              <w:right w:w="40" w:type="dxa"/>
            </w:tcMar>
            <w:vAlign w:val="bottom"/>
          </w:tcPr>
          <w:p w14:paraId="5497B718" w14:textId="77777777" w:rsidR="00787173" w:rsidRDefault="00A86CA4">
            <w:pPr>
              <w:spacing w:line="240" w:lineRule="auto"/>
              <w:rPr>
                <w:b/>
              </w:rPr>
            </w:pPr>
            <w:r>
              <w:rPr>
                <w:b/>
              </w:rPr>
              <w:t>Genome statistics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B57EBD5" w14:textId="77777777" w:rsidR="00787173" w:rsidRDefault="00787173">
            <w:pPr>
              <w:spacing w:line="240" w:lineRule="auto"/>
            </w:pPr>
          </w:p>
        </w:tc>
      </w:tr>
      <w:tr w:rsidR="00787173" w14:paraId="4539E38B"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89E21AB"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57E62BC" w14:textId="77777777" w:rsidR="00787173" w:rsidRDefault="00A86CA4">
            <w:pPr>
              <w:spacing w:line="240" w:lineRule="auto"/>
            </w:pPr>
            <w:r>
              <w:t>Total sequence length</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C9E6FF5" w14:textId="77777777" w:rsidR="00787173" w:rsidRDefault="00A86CA4">
            <w:pPr>
              <w:spacing w:line="240" w:lineRule="auto"/>
            </w:pPr>
            <w:r>
              <w:t>424,577,752</w:t>
            </w:r>
          </w:p>
        </w:tc>
      </w:tr>
      <w:tr w:rsidR="00787173" w14:paraId="7BBFDC90"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58DB27A8"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A8D41E7" w14:textId="77777777" w:rsidR="00787173" w:rsidRDefault="00A86CA4">
            <w:pPr>
              <w:spacing w:line="240" w:lineRule="auto"/>
            </w:pPr>
            <w:r>
              <w:t>Number of chromosomes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8262E02" w14:textId="77777777" w:rsidR="00787173" w:rsidRDefault="00A86CA4">
            <w:pPr>
              <w:spacing w:line="240" w:lineRule="auto"/>
            </w:pPr>
            <w:r>
              <w:t>32</w:t>
            </w:r>
          </w:p>
        </w:tc>
      </w:tr>
      <w:tr w:rsidR="00787173" w14:paraId="28E28BD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0A7D785A"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A7EC7E0" w14:textId="77777777" w:rsidR="00787173" w:rsidRDefault="00A86CA4">
            <w:pPr>
              <w:spacing w:line="240" w:lineRule="auto"/>
            </w:pPr>
            <w:r>
              <w:t>Scaffold N50</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CC6922D" w14:textId="77777777" w:rsidR="00787173" w:rsidRDefault="00A86CA4">
            <w:pPr>
              <w:spacing w:line="240" w:lineRule="auto"/>
            </w:pPr>
            <w:r>
              <w:t>14,615,999</w:t>
            </w:r>
          </w:p>
        </w:tc>
      </w:tr>
      <w:tr w:rsidR="00787173" w14:paraId="576153E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161C43A7"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55C1125" w14:textId="77777777" w:rsidR="00787173" w:rsidRDefault="00A86CA4">
            <w:pPr>
              <w:spacing w:line="240" w:lineRule="auto"/>
            </w:pPr>
            <w:r>
              <w:t>GC content</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80A8A1D" w14:textId="77777777" w:rsidR="00787173" w:rsidRDefault="00A86CA4">
            <w:pPr>
              <w:spacing w:line="240" w:lineRule="auto"/>
            </w:pPr>
            <w:r>
              <w:t>33.41%</w:t>
            </w:r>
          </w:p>
        </w:tc>
      </w:tr>
      <w:tr w:rsidR="00787173" w14:paraId="0C550043" w14:textId="77777777">
        <w:trPr>
          <w:trHeight w:val="315"/>
        </w:trPr>
        <w:tc>
          <w:tcPr>
            <w:tcW w:w="4800" w:type="dxa"/>
            <w:gridSpan w:val="2"/>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BDD7953" w14:textId="77777777" w:rsidR="00787173" w:rsidRDefault="00A86CA4">
            <w:pPr>
              <w:spacing w:line="240" w:lineRule="auto"/>
              <w:rPr>
                <w:b/>
              </w:rPr>
            </w:pPr>
            <w:r>
              <w:rPr>
                <w:b/>
              </w:rPr>
              <w:t>Repeat statistics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A8430E9" w14:textId="77777777" w:rsidR="00787173" w:rsidRDefault="00787173">
            <w:pPr>
              <w:spacing w:line="240" w:lineRule="auto"/>
            </w:pPr>
          </w:p>
        </w:tc>
      </w:tr>
      <w:tr w:rsidR="00787173" w14:paraId="5B97ABBE" w14:textId="77777777">
        <w:trPr>
          <w:trHeight w:val="315"/>
        </w:trPr>
        <w:tc>
          <w:tcPr>
            <w:tcW w:w="1065" w:type="dxa"/>
            <w:tcBorders>
              <w:top w:val="single" w:sz="6" w:space="0" w:color="FFFFFF"/>
              <w:left w:val="single" w:sz="6" w:space="0" w:color="FFFFFF"/>
              <w:bottom w:val="single" w:sz="6" w:space="0" w:color="FFFFFF"/>
              <w:right w:val="single" w:sz="6" w:space="0" w:color="FFFFFF"/>
            </w:tcBorders>
            <w:tcMar>
              <w:top w:w="40" w:type="dxa"/>
              <w:left w:w="40" w:type="dxa"/>
              <w:bottom w:w="40" w:type="dxa"/>
              <w:right w:w="40" w:type="dxa"/>
            </w:tcMar>
            <w:vAlign w:val="bottom"/>
          </w:tcPr>
          <w:p w14:paraId="33F7C4DC"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3480071" w14:textId="77777777" w:rsidR="00787173" w:rsidRDefault="00A86CA4">
            <w:pPr>
              <w:spacing w:line="240" w:lineRule="auto"/>
            </w:pPr>
            <w:r>
              <w:t>SINEs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C45C4B2" w14:textId="77777777" w:rsidR="00787173" w:rsidRDefault="00A86CA4">
            <w:pPr>
              <w:spacing w:line="240" w:lineRule="auto"/>
            </w:pPr>
            <w:r>
              <w:t>4.96 %</w:t>
            </w:r>
          </w:p>
        </w:tc>
      </w:tr>
      <w:tr w:rsidR="00787173" w14:paraId="0217BD54"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4A47203"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3B6BCB4" w14:textId="77777777" w:rsidR="00787173" w:rsidRDefault="00A86CA4">
            <w:pPr>
              <w:spacing w:line="240" w:lineRule="auto"/>
            </w:pPr>
            <w:r>
              <w:t>LINEs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471F02C" w14:textId="77777777" w:rsidR="00787173" w:rsidRDefault="00A86CA4">
            <w:pPr>
              <w:spacing w:line="240" w:lineRule="auto"/>
            </w:pPr>
            <w:r>
              <w:t>2.27 %</w:t>
            </w:r>
          </w:p>
        </w:tc>
      </w:tr>
      <w:tr w:rsidR="00787173" w14:paraId="47A289AE"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63C6DDDC"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F3A306A" w14:textId="77777777" w:rsidR="00787173" w:rsidRDefault="00A86CA4">
            <w:pPr>
              <w:spacing w:line="240" w:lineRule="auto"/>
            </w:pPr>
            <w:r>
              <w:t>LTR elements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56604E23" w14:textId="77777777" w:rsidR="00787173" w:rsidRDefault="00A86CA4">
            <w:pPr>
              <w:spacing w:line="240" w:lineRule="auto"/>
            </w:pPr>
            <w:r>
              <w:t>1.21 %</w:t>
            </w:r>
          </w:p>
        </w:tc>
      </w:tr>
      <w:tr w:rsidR="00787173" w14:paraId="3E9C3E34"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188A071"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17FECCA" w14:textId="77777777" w:rsidR="00787173" w:rsidRDefault="00A86CA4">
            <w:pPr>
              <w:spacing w:line="240" w:lineRule="auto"/>
            </w:pPr>
            <w:r>
              <w:t>DNA elements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3ABBDC7" w14:textId="77777777" w:rsidR="00787173" w:rsidRDefault="00A86CA4">
            <w:pPr>
              <w:spacing w:line="240" w:lineRule="auto"/>
            </w:pPr>
            <w:r>
              <w:t>1.81 %</w:t>
            </w:r>
          </w:p>
        </w:tc>
      </w:tr>
      <w:tr w:rsidR="00787173" w14:paraId="1D350E8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B0B329A"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7A0EC07" w14:textId="77777777" w:rsidR="00787173" w:rsidRDefault="00A86CA4">
            <w:pPr>
              <w:spacing w:line="240" w:lineRule="auto"/>
            </w:pPr>
            <w:r>
              <w:t>Simple repeats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38B9739" w14:textId="77777777" w:rsidR="00787173" w:rsidRDefault="00A86CA4">
            <w:pPr>
              <w:spacing w:line="240" w:lineRule="auto"/>
            </w:pPr>
            <w:r>
              <w:t>1.46 %</w:t>
            </w:r>
          </w:p>
        </w:tc>
      </w:tr>
      <w:tr w:rsidR="00787173" w14:paraId="4DF850AC"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177BC41D"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21F494E" w14:textId="77777777" w:rsidR="00787173" w:rsidRDefault="00A86CA4">
            <w:pPr>
              <w:spacing w:line="240" w:lineRule="auto"/>
            </w:pPr>
            <w:r>
              <w:t>Total repeats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54BF4BB" w14:textId="77777777" w:rsidR="00787173" w:rsidRDefault="00A86CA4">
            <w:pPr>
              <w:spacing w:line="240" w:lineRule="auto"/>
            </w:pPr>
            <w:r>
              <w:t>23.40%</w:t>
            </w:r>
          </w:p>
        </w:tc>
      </w:tr>
      <w:tr w:rsidR="00787173" w14:paraId="4E85EF6D" w14:textId="77777777">
        <w:trPr>
          <w:trHeight w:val="315"/>
        </w:trPr>
        <w:tc>
          <w:tcPr>
            <w:tcW w:w="4800" w:type="dxa"/>
            <w:gridSpan w:val="2"/>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A3BC3CC" w14:textId="77777777" w:rsidR="00787173" w:rsidRDefault="00A86CA4">
            <w:pPr>
              <w:spacing w:line="240" w:lineRule="auto"/>
              <w:rPr>
                <w:b/>
              </w:rPr>
            </w:pPr>
            <w:r>
              <w:rPr>
                <w:b/>
              </w:rPr>
              <w:t>Genome annotation</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71D3342F" w14:textId="77777777" w:rsidR="00787173" w:rsidRDefault="00787173">
            <w:pPr>
              <w:spacing w:line="240" w:lineRule="auto"/>
            </w:pPr>
          </w:p>
        </w:tc>
      </w:tr>
      <w:tr w:rsidR="00787173" w14:paraId="63E04E9B"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033F0849"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242D8A46" w14:textId="77777777" w:rsidR="00787173" w:rsidRDefault="00A86CA4">
            <w:pPr>
              <w:spacing w:line="240" w:lineRule="auto"/>
            </w:pPr>
            <w:r>
              <w:t>BUSCO genes (</w:t>
            </w:r>
            <w:proofErr w:type="spellStart"/>
            <w:r>
              <w:t>arthropoda</w:t>
            </w:r>
            <w:proofErr w:type="spellEnd"/>
            <w:r>
              <w:t>)</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21E6A4A" w14:textId="77777777" w:rsidR="00787173" w:rsidRDefault="00A86CA4">
            <w:pPr>
              <w:spacing w:line="240" w:lineRule="auto"/>
            </w:pPr>
            <w:r>
              <w:t>97%</w:t>
            </w:r>
          </w:p>
        </w:tc>
      </w:tr>
      <w:tr w:rsidR="00787173" w14:paraId="47F5E34F"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tcPr>
          <w:p w14:paraId="2F347338"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A34ECD6" w14:textId="77777777" w:rsidR="00787173" w:rsidRDefault="00A86CA4">
            <w:pPr>
              <w:spacing w:line="240" w:lineRule="auto"/>
            </w:pPr>
            <w:r>
              <w:t>High quality gene models</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2B6E77C7" w14:textId="77777777" w:rsidR="00787173" w:rsidRDefault="00A86CA4">
            <w:pPr>
              <w:spacing w:line="240" w:lineRule="auto"/>
            </w:pPr>
            <w:r>
              <w:t>14,957</w:t>
            </w:r>
          </w:p>
        </w:tc>
      </w:tr>
      <w:tr w:rsidR="00787173" w14:paraId="2349C7A4" w14:textId="77777777">
        <w:trPr>
          <w:trHeight w:val="315"/>
        </w:trPr>
        <w:tc>
          <w:tcPr>
            <w:tcW w:w="106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3F1E3B9F" w14:textId="77777777" w:rsidR="00787173" w:rsidRDefault="00787173">
            <w:pPr>
              <w:spacing w:line="240" w:lineRule="auto"/>
            </w:pPr>
          </w:p>
        </w:tc>
        <w:tc>
          <w:tcPr>
            <w:tcW w:w="373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05E20826" w14:textId="77777777" w:rsidR="00787173" w:rsidRDefault="00A86CA4">
            <w:pPr>
              <w:spacing w:line="240" w:lineRule="auto"/>
            </w:pPr>
            <w:r>
              <w:t>Genes with functional annotation</w:t>
            </w:r>
          </w:p>
        </w:tc>
        <w:tc>
          <w:tcPr>
            <w:tcW w:w="2055" w:type="dxa"/>
            <w:tcBorders>
              <w:top w:val="single" w:sz="6" w:space="0" w:color="FFFFFF"/>
              <w:left w:val="single" w:sz="6" w:space="0" w:color="FFFFFF"/>
              <w:bottom w:val="single" w:sz="6" w:space="0" w:color="FFFFFF"/>
              <w:right w:val="single" w:sz="6" w:space="0" w:color="FFFFFF"/>
            </w:tcBorders>
            <w:shd w:val="clear" w:color="auto" w:fill="auto"/>
            <w:tcMar>
              <w:top w:w="40" w:type="dxa"/>
              <w:left w:w="40" w:type="dxa"/>
              <w:bottom w:w="40" w:type="dxa"/>
              <w:right w:w="40" w:type="dxa"/>
            </w:tcMar>
            <w:vAlign w:val="bottom"/>
          </w:tcPr>
          <w:p w14:paraId="4B5F54EC" w14:textId="77777777" w:rsidR="00787173" w:rsidRDefault="00A86CA4">
            <w:pPr>
              <w:spacing w:line="240" w:lineRule="auto"/>
            </w:pPr>
            <w:r>
              <w:t>12,098</w:t>
            </w:r>
          </w:p>
        </w:tc>
      </w:tr>
    </w:tbl>
    <w:p w14:paraId="607C9340" w14:textId="77777777" w:rsidR="00787173" w:rsidRDefault="00A86CA4">
      <w:pPr>
        <w:widowControl w:val="0"/>
        <w:spacing w:before="400" w:line="312" w:lineRule="auto"/>
        <w:rPr>
          <w:i/>
        </w:rPr>
      </w:pPr>
      <w:r>
        <w:rPr>
          <w:sz w:val="20"/>
          <w:szCs w:val="20"/>
        </w:rPr>
        <w:t xml:space="preserve">Table 1. Genome statistics of </w:t>
      </w:r>
      <w:r>
        <w:rPr>
          <w:i/>
          <w:sz w:val="20"/>
          <w:szCs w:val="20"/>
        </w:rPr>
        <w:t xml:space="preserve">Vanessa </w:t>
      </w:r>
      <w:proofErr w:type="spellStart"/>
      <w:r>
        <w:rPr>
          <w:i/>
          <w:sz w:val="20"/>
          <w:szCs w:val="20"/>
        </w:rPr>
        <w:t>cardui</w:t>
      </w:r>
      <w:proofErr w:type="spellEnd"/>
    </w:p>
    <w:p w14:paraId="2629F2B1" w14:textId="77777777" w:rsidR="00787173" w:rsidRDefault="00A86CA4">
      <w:pPr>
        <w:pStyle w:val="Heading2"/>
        <w:widowControl w:val="0"/>
        <w:spacing w:before="400" w:line="312" w:lineRule="auto"/>
      </w:pPr>
      <w:bookmarkStart w:id="7" w:name="_dt8i15dd2vz1" w:colFirst="0" w:colLast="0"/>
      <w:bookmarkEnd w:id="7"/>
      <w:commentRangeStart w:id="8"/>
      <w:r>
        <w:rPr>
          <w:noProof/>
        </w:rPr>
        <w:drawing>
          <wp:inline distT="114300" distB="114300" distL="114300" distR="114300" wp14:anchorId="117450D2" wp14:editId="364D4176">
            <wp:extent cx="3848100" cy="143827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3848100" cy="1438275"/>
                    </a:xfrm>
                    <a:prstGeom prst="rect">
                      <a:avLst/>
                    </a:prstGeom>
                    <a:ln/>
                  </pic:spPr>
                </pic:pic>
              </a:graphicData>
            </a:graphic>
          </wp:inline>
        </w:drawing>
      </w:r>
      <w:commentRangeEnd w:id="8"/>
      <w:r>
        <w:commentReference w:id="8"/>
      </w:r>
    </w:p>
    <w:p w14:paraId="32502E1E" w14:textId="77777777" w:rsidR="00787173" w:rsidRDefault="00A86CA4">
      <w:pPr>
        <w:pStyle w:val="Heading2"/>
        <w:widowControl w:val="0"/>
        <w:spacing w:before="400" w:line="312" w:lineRule="auto"/>
      </w:pPr>
      <w:bookmarkStart w:id="9" w:name="_fkkjaaa7p6mw" w:colFirst="0" w:colLast="0"/>
      <w:bookmarkEnd w:id="9"/>
      <w:r>
        <w:t>Synteny</w:t>
      </w:r>
    </w:p>
    <w:p w14:paraId="4906091E" w14:textId="77777777" w:rsidR="00787173" w:rsidRDefault="00A86CA4">
      <w:pPr>
        <w:jc w:val="both"/>
      </w:pPr>
      <w:r>
        <w:t xml:space="preserve">We assessed collinearity of the </w:t>
      </w:r>
      <w:proofErr w:type="spellStart"/>
      <w:r>
        <w:rPr>
          <w:i/>
        </w:rPr>
        <w:t>V.cardui</w:t>
      </w:r>
      <w:proofErr w:type="spellEnd"/>
      <w:r>
        <w:t xml:space="preserve"> genome using annotated genes and synteny alignment on two levels of genetic divergence: we first compared the </w:t>
      </w:r>
      <w:proofErr w:type="spellStart"/>
      <w:r>
        <w:rPr>
          <w:i/>
        </w:rPr>
        <w:t>V.cardui</w:t>
      </w:r>
      <w:proofErr w:type="spellEnd"/>
      <w:r>
        <w:t xml:space="preserve"> genome to the genome of the Silk moth </w:t>
      </w:r>
      <w:r>
        <w:rPr>
          <w:i/>
        </w:rPr>
        <w:t>(Bombyx mori)</w:t>
      </w:r>
      <w:r>
        <w:t xml:space="preserve"> and on a closer evolutionary scale we performed a comparison with another species from the </w:t>
      </w:r>
      <w:proofErr w:type="spellStart"/>
      <w:r>
        <w:t>Nymphalidae</w:t>
      </w:r>
      <w:proofErr w:type="spellEnd"/>
      <w:r>
        <w:t xml:space="preserve"> family: Postman butterfly (</w:t>
      </w:r>
      <w:proofErr w:type="spellStart"/>
      <w:r>
        <w:rPr>
          <w:i/>
        </w:rPr>
        <w:t>Heliconius</w:t>
      </w:r>
      <w:proofErr w:type="spellEnd"/>
      <w:r>
        <w:rPr>
          <w:i/>
        </w:rPr>
        <w:t xml:space="preserve"> </w:t>
      </w:r>
      <w:proofErr w:type="spellStart"/>
      <w:r>
        <w:rPr>
          <w:i/>
        </w:rPr>
        <w:t>melpomene</w:t>
      </w:r>
      <w:proofErr w:type="spellEnd"/>
      <w:r>
        <w:t>).</w:t>
      </w:r>
    </w:p>
    <w:p w14:paraId="0798A409" w14:textId="77777777" w:rsidR="00787173" w:rsidRDefault="00A86CA4">
      <w:pPr>
        <w:pStyle w:val="Heading4"/>
        <w:widowControl w:val="0"/>
        <w:spacing w:before="400" w:after="120" w:line="312" w:lineRule="auto"/>
      </w:pPr>
      <w:bookmarkStart w:id="10" w:name="_uvay0iib0zjb" w:colFirst="0" w:colLast="0"/>
      <w:bookmarkEnd w:id="10"/>
      <w:r>
        <w:rPr>
          <w:noProof/>
        </w:rPr>
        <w:drawing>
          <wp:inline distT="114300" distB="114300" distL="114300" distR="114300" wp14:anchorId="4CD5160C" wp14:editId="25BB9D75">
            <wp:extent cx="5943600" cy="3086100"/>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p>
    <w:p w14:paraId="05D9A279" w14:textId="77777777" w:rsidR="00787173" w:rsidRDefault="00A86CA4">
      <w:pPr>
        <w:widowControl w:val="0"/>
        <w:spacing w:before="400" w:line="312" w:lineRule="auto"/>
        <w:rPr>
          <w:i/>
          <w:sz w:val="20"/>
          <w:szCs w:val="20"/>
        </w:rPr>
      </w:pPr>
      <w:r>
        <w:rPr>
          <w:sz w:val="20"/>
          <w:szCs w:val="20"/>
        </w:rPr>
        <w:t xml:space="preserve">Figure H. Visualization of the synteny alignments between </w:t>
      </w:r>
      <w:r>
        <w:rPr>
          <w:i/>
          <w:sz w:val="20"/>
          <w:szCs w:val="20"/>
        </w:rPr>
        <w:t xml:space="preserve">Vanessa </w:t>
      </w:r>
      <w:proofErr w:type="spellStart"/>
      <w:r>
        <w:rPr>
          <w:i/>
          <w:sz w:val="20"/>
          <w:szCs w:val="20"/>
        </w:rPr>
        <w:t>cardui</w:t>
      </w:r>
      <w:proofErr w:type="spellEnd"/>
      <w:r>
        <w:rPr>
          <w:sz w:val="20"/>
          <w:szCs w:val="20"/>
        </w:rPr>
        <w:t xml:space="preserve"> and a) </w:t>
      </w:r>
      <w:r>
        <w:rPr>
          <w:i/>
          <w:sz w:val="20"/>
          <w:szCs w:val="20"/>
        </w:rPr>
        <w:t>Bombyx mori</w:t>
      </w:r>
      <w:r>
        <w:rPr>
          <w:sz w:val="20"/>
          <w:szCs w:val="20"/>
        </w:rPr>
        <w:t xml:space="preserve">, b) </w:t>
      </w:r>
      <w:proofErr w:type="spellStart"/>
      <w:r>
        <w:rPr>
          <w:i/>
          <w:sz w:val="20"/>
          <w:szCs w:val="20"/>
        </w:rPr>
        <w:lastRenderedPageBreak/>
        <w:t>Heliconius</w:t>
      </w:r>
      <w:proofErr w:type="spellEnd"/>
      <w:r>
        <w:rPr>
          <w:i/>
          <w:sz w:val="20"/>
          <w:szCs w:val="20"/>
        </w:rPr>
        <w:t xml:space="preserve"> </w:t>
      </w:r>
      <w:proofErr w:type="spellStart"/>
      <w:r>
        <w:rPr>
          <w:i/>
          <w:sz w:val="20"/>
          <w:szCs w:val="20"/>
        </w:rPr>
        <w:t>melpomene</w:t>
      </w:r>
      <w:proofErr w:type="spellEnd"/>
    </w:p>
    <w:p w14:paraId="093AAE16" w14:textId="77777777" w:rsidR="00787173" w:rsidRDefault="00787173">
      <w:pPr>
        <w:jc w:val="both"/>
      </w:pPr>
    </w:p>
    <w:p w14:paraId="2B354953" w14:textId="77777777" w:rsidR="00787173" w:rsidRDefault="00A86CA4">
      <w:pPr>
        <w:jc w:val="both"/>
      </w:pPr>
      <w:r>
        <w:t>Overall we observe high levels of synteny in both comparisons. Notable exception from this pattern is the W-chromosome, which is not assem</w:t>
      </w:r>
      <w:r>
        <w:t xml:space="preserve">bled in the genome of neither </w:t>
      </w:r>
      <w:proofErr w:type="spellStart"/>
      <w:r>
        <w:rPr>
          <w:i/>
        </w:rPr>
        <w:t>B.mori</w:t>
      </w:r>
      <w:proofErr w:type="spellEnd"/>
      <w:r>
        <w:t xml:space="preserve"> nor </w:t>
      </w:r>
      <w:proofErr w:type="spellStart"/>
      <w:r>
        <w:rPr>
          <w:i/>
        </w:rPr>
        <w:t>H.melpomene</w:t>
      </w:r>
      <w:proofErr w:type="spellEnd"/>
      <w:r>
        <w:t xml:space="preserve">. Chromosome 30 of </w:t>
      </w:r>
      <w:proofErr w:type="spellStart"/>
      <w:r>
        <w:rPr>
          <w:i/>
        </w:rPr>
        <w:t>V.cardui</w:t>
      </w:r>
      <w:proofErr w:type="spellEnd"/>
      <w:r>
        <w:t xml:space="preserve"> has syntenic regions in multiple chromosomes and may indicate scaffolding error or complexity of this region, which confounds genome assembly. In agreement with the previous st</w:t>
      </w:r>
      <w:r>
        <w:t xml:space="preserve">udies we observe fusion of several  chromosomes in the </w:t>
      </w:r>
      <w:proofErr w:type="spellStart"/>
      <w:r>
        <w:rPr>
          <w:i/>
        </w:rPr>
        <w:t>H.melpomene</w:t>
      </w:r>
      <w:proofErr w:type="spellEnd"/>
      <w:r>
        <w:t xml:space="preserve"> genome.  </w:t>
      </w:r>
    </w:p>
    <w:p w14:paraId="364ACBFF" w14:textId="77777777" w:rsidR="00787173" w:rsidRDefault="00A86CA4">
      <w:pPr>
        <w:pStyle w:val="Heading2"/>
        <w:widowControl w:val="0"/>
        <w:spacing w:before="400" w:line="312" w:lineRule="auto"/>
      </w:pPr>
      <w:bookmarkStart w:id="11" w:name="_3tx5somlohvf" w:colFirst="0" w:colLast="0"/>
      <w:bookmarkEnd w:id="11"/>
      <w:r>
        <w:t>Gene family evolution</w:t>
      </w:r>
    </w:p>
    <w:p w14:paraId="6E80BD1E" w14:textId="77777777" w:rsidR="00787173" w:rsidRDefault="00A86CA4">
      <w:pPr>
        <w:spacing w:before="400" w:after="120" w:line="312" w:lineRule="auto"/>
        <w:jc w:val="both"/>
      </w:pPr>
      <w:proofErr w:type="spellStart"/>
      <w:r>
        <w:t>OrthoFinder</w:t>
      </w:r>
      <w:proofErr w:type="spellEnd"/>
      <w:r>
        <w:t xml:space="preserve"> clustered 93.8% (159472) of the genes from the nine Nymphalid species in 15295 </w:t>
      </w:r>
      <w:proofErr w:type="spellStart"/>
      <w:r>
        <w:t>orthogroups</w:t>
      </w:r>
      <w:proofErr w:type="spellEnd"/>
      <w:r>
        <w:t xml:space="preserve">. The percentage of genes assigned to </w:t>
      </w:r>
      <w:proofErr w:type="spellStart"/>
      <w:r>
        <w:t>orthogroups</w:t>
      </w:r>
      <w:proofErr w:type="spellEnd"/>
      <w:r>
        <w:t xml:space="preserve"> varie</w:t>
      </w:r>
      <w:r>
        <w:t xml:space="preserve">d from 89.8 to 99.6% for different species. In </w:t>
      </w:r>
      <w:r>
        <w:rPr>
          <w:i/>
        </w:rPr>
        <w:t xml:space="preserve">V. </w:t>
      </w:r>
      <w:proofErr w:type="spellStart"/>
      <w:r>
        <w:rPr>
          <w:i/>
        </w:rPr>
        <w:t>cardui</w:t>
      </w:r>
      <w:proofErr w:type="spellEnd"/>
      <w:r>
        <w:t xml:space="preserve"> 95.6% (13913) of the genes were assigned to 10782 </w:t>
      </w:r>
      <w:proofErr w:type="spellStart"/>
      <w:r>
        <w:t>orthogroups</w:t>
      </w:r>
      <w:proofErr w:type="spellEnd"/>
      <w:r>
        <w:t xml:space="preserve"> with 27 species-specific </w:t>
      </w:r>
      <w:proofErr w:type="spellStart"/>
      <w:r>
        <w:t>orthogroups</w:t>
      </w:r>
      <w:proofErr w:type="spellEnd"/>
      <w:r>
        <w:t xml:space="preserve"> containing 128 genes (Table SX). The composite species tree was in accordance with earlier published</w:t>
      </w:r>
      <w:r>
        <w:t xml:space="preserve"> species trees from the literature </w:t>
      </w:r>
      <w:hyperlink r:id="rId11">
        <w:r>
          <w:rPr>
            <w:color w:val="1155CC"/>
            <w:u w:val="single"/>
          </w:rPr>
          <w:t>(</w:t>
        </w:r>
        <w:proofErr w:type="spellStart"/>
        <w:r>
          <w:rPr>
            <w:color w:val="1155CC"/>
            <w:u w:val="single"/>
          </w:rPr>
          <w:t>Espeland</w:t>
        </w:r>
        <w:proofErr w:type="spellEnd"/>
        <w:r>
          <w:rPr>
            <w:color w:val="1155CC"/>
            <w:u w:val="single"/>
          </w:rPr>
          <w:t xml:space="preserve"> et al. 2018)</w:t>
        </w:r>
      </w:hyperlink>
      <w:r>
        <w:t xml:space="preserve">. </w:t>
      </w:r>
      <w:proofErr w:type="spellStart"/>
      <w:r>
        <w:t>OrthoFinder</w:t>
      </w:r>
      <w:proofErr w:type="spellEnd"/>
      <w:r>
        <w:t xml:space="preserve"> inferred 86 duplications on the common </w:t>
      </w:r>
      <w:r>
        <w:rPr>
          <w:i/>
        </w:rPr>
        <w:t>Vanessa</w:t>
      </w:r>
      <w:r>
        <w:t xml:space="preserve"> genus branch and 1125 duplications on the tip branch to </w:t>
      </w:r>
      <w:r>
        <w:rPr>
          <w:i/>
        </w:rPr>
        <w:t xml:space="preserve">V. </w:t>
      </w:r>
      <w:proofErr w:type="spellStart"/>
      <w:r>
        <w:rPr>
          <w:i/>
        </w:rPr>
        <w:t>cardui</w:t>
      </w:r>
      <w:proofErr w:type="spellEnd"/>
      <w:r>
        <w:t xml:space="preserve"> compared t</w:t>
      </w:r>
      <w:r>
        <w:t xml:space="preserve">o 6218 in </w:t>
      </w:r>
      <w:r>
        <w:rPr>
          <w:i/>
        </w:rPr>
        <w:t xml:space="preserve">V. </w:t>
      </w:r>
      <w:proofErr w:type="spellStart"/>
      <w:r>
        <w:rPr>
          <w:i/>
        </w:rPr>
        <w:t>tameamea</w:t>
      </w:r>
      <w:proofErr w:type="spellEnd"/>
      <w:r>
        <w:t xml:space="preserve"> (Figure A).  </w:t>
      </w:r>
    </w:p>
    <w:p w14:paraId="5BE40CAD" w14:textId="77777777" w:rsidR="00787173" w:rsidRDefault="00A86CA4">
      <w:pPr>
        <w:spacing w:before="400" w:after="120" w:line="312" w:lineRule="auto"/>
      </w:pPr>
      <w:r>
        <w:rPr>
          <w:noProof/>
        </w:rPr>
        <w:drawing>
          <wp:inline distT="19050" distB="19050" distL="19050" distR="19050" wp14:anchorId="299455D7" wp14:editId="3AADE5C2">
            <wp:extent cx="2052638" cy="1624599"/>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052638" cy="1624599"/>
                    </a:xfrm>
                    <a:prstGeom prst="rect">
                      <a:avLst/>
                    </a:prstGeom>
                    <a:ln/>
                  </pic:spPr>
                </pic:pic>
              </a:graphicData>
            </a:graphic>
          </wp:inline>
        </w:drawing>
      </w:r>
      <w:r>
        <w:rPr>
          <w:noProof/>
        </w:rPr>
        <w:drawing>
          <wp:inline distT="19050" distB="19050" distL="19050" distR="19050" wp14:anchorId="3C541659" wp14:editId="00EA2A21">
            <wp:extent cx="289229" cy="24791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9229" cy="247910"/>
                    </a:xfrm>
                    <a:prstGeom prst="rect">
                      <a:avLst/>
                    </a:prstGeom>
                    <a:ln/>
                  </pic:spPr>
                </pic:pic>
              </a:graphicData>
            </a:graphic>
          </wp:inline>
        </w:drawing>
      </w:r>
      <w:r>
        <w:rPr>
          <w:noProof/>
        </w:rPr>
        <w:drawing>
          <wp:inline distT="114300" distB="114300" distL="114300" distR="114300" wp14:anchorId="325EE6A4" wp14:editId="7DC2F353">
            <wp:extent cx="2586038" cy="16287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2907"/>
                    <a:stretch>
                      <a:fillRect/>
                    </a:stretch>
                  </pic:blipFill>
                  <pic:spPr>
                    <a:xfrm>
                      <a:off x="0" y="0"/>
                      <a:ext cx="2586038" cy="1628775"/>
                    </a:xfrm>
                    <a:prstGeom prst="rect">
                      <a:avLst/>
                    </a:prstGeom>
                    <a:ln/>
                  </pic:spPr>
                </pic:pic>
              </a:graphicData>
            </a:graphic>
          </wp:inline>
        </w:drawing>
      </w:r>
    </w:p>
    <w:p w14:paraId="56C72E86" w14:textId="77777777" w:rsidR="00787173" w:rsidRDefault="00A86CA4">
      <w:pPr>
        <w:spacing w:before="400" w:after="120" w:line="312" w:lineRule="auto"/>
        <w:rPr>
          <w:sz w:val="20"/>
          <w:szCs w:val="20"/>
        </w:rPr>
      </w:pPr>
      <w:r>
        <w:rPr>
          <w:sz w:val="20"/>
          <w:szCs w:val="20"/>
        </w:rPr>
        <w:t xml:space="preserve">Figure A. Gene family evolution on Nymphalid species tree inferred by </w:t>
      </w:r>
      <w:proofErr w:type="spellStart"/>
      <w:r>
        <w:rPr>
          <w:sz w:val="20"/>
          <w:szCs w:val="20"/>
        </w:rPr>
        <w:t>OrthoFinder</w:t>
      </w:r>
      <w:proofErr w:type="spellEnd"/>
      <w:r>
        <w:rPr>
          <w:sz w:val="20"/>
          <w:szCs w:val="20"/>
        </w:rPr>
        <w:t xml:space="preserve">. The number on the branches shows duplications. The </w:t>
      </w:r>
      <w:proofErr w:type="spellStart"/>
      <w:r>
        <w:rPr>
          <w:sz w:val="20"/>
          <w:szCs w:val="20"/>
        </w:rPr>
        <w:t>barplots</w:t>
      </w:r>
      <w:proofErr w:type="spellEnd"/>
      <w:r>
        <w:rPr>
          <w:sz w:val="20"/>
          <w:szCs w:val="20"/>
        </w:rPr>
        <w:t xml:space="preserve"> show the total number of genes included, species-specific </w:t>
      </w:r>
      <w:proofErr w:type="spellStart"/>
      <w:r>
        <w:rPr>
          <w:sz w:val="20"/>
          <w:szCs w:val="20"/>
        </w:rPr>
        <w:t>orthogroups</w:t>
      </w:r>
      <w:proofErr w:type="spellEnd"/>
      <w:r>
        <w:rPr>
          <w:sz w:val="20"/>
          <w:szCs w:val="20"/>
        </w:rPr>
        <w:t xml:space="preserve"> and number of genes in species-specific </w:t>
      </w:r>
      <w:proofErr w:type="spellStart"/>
      <w:r>
        <w:rPr>
          <w:sz w:val="20"/>
          <w:szCs w:val="20"/>
        </w:rPr>
        <w:t>ort</w:t>
      </w:r>
      <w:r>
        <w:rPr>
          <w:sz w:val="20"/>
          <w:szCs w:val="20"/>
        </w:rPr>
        <w:t>hogroups</w:t>
      </w:r>
      <w:proofErr w:type="spellEnd"/>
      <w:r>
        <w:rPr>
          <w:sz w:val="20"/>
          <w:szCs w:val="20"/>
        </w:rPr>
        <w:t xml:space="preserve">. </w:t>
      </w:r>
    </w:p>
    <w:p w14:paraId="3250B72D" w14:textId="77777777" w:rsidR="00787173" w:rsidRDefault="00A86CA4">
      <w:pPr>
        <w:spacing w:before="400" w:after="120" w:line="312" w:lineRule="auto"/>
        <w:rPr>
          <w:sz w:val="20"/>
          <w:szCs w:val="20"/>
        </w:rPr>
      </w:pPr>
      <w:r>
        <w:rPr>
          <w:noProof/>
        </w:rPr>
        <w:lastRenderedPageBreak/>
        <w:drawing>
          <wp:inline distT="19050" distB="19050" distL="19050" distR="19050" wp14:anchorId="3AFDA303" wp14:editId="2F6382E2">
            <wp:extent cx="2158164" cy="150018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158164" cy="1500188"/>
                    </a:xfrm>
                    <a:prstGeom prst="rect">
                      <a:avLst/>
                    </a:prstGeom>
                    <a:ln/>
                  </pic:spPr>
                </pic:pic>
              </a:graphicData>
            </a:graphic>
          </wp:inline>
        </w:drawing>
      </w:r>
      <w:r>
        <w:rPr>
          <w:noProof/>
        </w:rPr>
        <w:drawing>
          <wp:inline distT="19050" distB="19050" distL="19050" distR="19050" wp14:anchorId="17A0D4F2" wp14:editId="10160E46">
            <wp:extent cx="289229" cy="2479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9229" cy="247910"/>
                    </a:xfrm>
                    <a:prstGeom prst="rect">
                      <a:avLst/>
                    </a:prstGeom>
                    <a:ln/>
                  </pic:spPr>
                </pic:pic>
              </a:graphicData>
            </a:graphic>
          </wp:inline>
        </w:drawing>
      </w:r>
      <w:r>
        <w:rPr>
          <w:noProof/>
        </w:rPr>
        <w:drawing>
          <wp:inline distT="114300" distB="114300" distL="114300" distR="114300" wp14:anchorId="392E5C69" wp14:editId="429BFED6">
            <wp:extent cx="1042988" cy="162877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22907"/>
                    <a:stretch>
                      <a:fillRect/>
                    </a:stretch>
                  </pic:blipFill>
                  <pic:spPr>
                    <a:xfrm>
                      <a:off x="0" y="0"/>
                      <a:ext cx="1042988" cy="1628775"/>
                    </a:xfrm>
                    <a:prstGeom prst="rect">
                      <a:avLst/>
                    </a:prstGeom>
                    <a:ln/>
                  </pic:spPr>
                </pic:pic>
              </a:graphicData>
            </a:graphic>
          </wp:inline>
        </w:drawing>
      </w:r>
      <w:commentRangeStart w:id="12"/>
      <w:r>
        <w:rPr>
          <w:noProof/>
          <w:sz w:val="20"/>
          <w:szCs w:val="20"/>
        </w:rPr>
        <w:drawing>
          <wp:inline distT="114300" distB="114300" distL="114300" distR="114300" wp14:anchorId="758C37A6" wp14:editId="1F3FC854">
            <wp:extent cx="2128838" cy="154305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128838" cy="1543050"/>
                    </a:xfrm>
                    <a:prstGeom prst="rect">
                      <a:avLst/>
                    </a:prstGeom>
                    <a:ln/>
                  </pic:spPr>
                </pic:pic>
              </a:graphicData>
            </a:graphic>
          </wp:inline>
        </w:drawing>
      </w:r>
      <w:commentRangeEnd w:id="12"/>
      <w:r>
        <w:commentReference w:id="12"/>
      </w:r>
    </w:p>
    <w:p w14:paraId="5D9013C9" w14:textId="77777777" w:rsidR="00787173" w:rsidRDefault="00A86CA4">
      <w:pPr>
        <w:spacing w:before="400" w:after="120" w:line="312" w:lineRule="auto"/>
        <w:rPr>
          <w:sz w:val="20"/>
          <w:szCs w:val="20"/>
        </w:rPr>
      </w:pPr>
      <w:r>
        <w:rPr>
          <w:sz w:val="20"/>
          <w:szCs w:val="20"/>
        </w:rPr>
        <w:t>Figure A. (Option 2)</w:t>
      </w:r>
    </w:p>
    <w:p w14:paraId="7B53E912" w14:textId="77777777" w:rsidR="00787173" w:rsidRDefault="00A86CA4">
      <w:pPr>
        <w:spacing w:before="400" w:after="120" w:line="312" w:lineRule="auto"/>
        <w:jc w:val="both"/>
      </w:pPr>
      <w:r>
        <w:t xml:space="preserve">The maximum likelihood rate estimation resulted in 292 </w:t>
      </w:r>
      <w:proofErr w:type="spellStart"/>
      <w:r>
        <w:t>orthogroups</w:t>
      </w:r>
      <w:proofErr w:type="spellEnd"/>
      <w:r>
        <w:t xml:space="preserve"> having different gene family expansion/contraction rate in the </w:t>
      </w:r>
      <w:r>
        <w:rPr>
          <w:i/>
        </w:rPr>
        <w:t xml:space="preserve">V. </w:t>
      </w:r>
      <w:proofErr w:type="spellStart"/>
      <w:r>
        <w:rPr>
          <w:i/>
        </w:rPr>
        <w:t>cardui</w:t>
      </w:r>
      <w:proofErr w:type="spellEnd"/>
      <w:r>
        <w:t xml:space="preserve"> compared to the other branches. Of these, 83 </w:t>
      </w:r>
      <w:proofErr w:type="spellStart"/>
      <w:r>
        <w:t>orthogroups</w:t>
      </w:r>
      <w:proofErr w:type="spellEnd"/>
      <w:r>
        <w:t xml:space="preserve"> containing 758 gene</w:t>
      </w:r>
      <w:r>
        <w:t xml:space="preserve">s experienced gene gains and 25 </w:t>
      </w:r>
      <w:proofErr w:type="spellStart"/>
      <w:r>
        <w:t>orthogroups</w:t>
      </w:r>
      <w:proofErr w:type="spellEnd"/>
      <w:r>
        <w:t xml:space="preserve"> had experienced gene losses (Figure B). Significantly enriched GO-terms associated to genes undergoing expansions in </w:t>
      </w:r>
      <w:r>
        <w:rPr>
          <w:i/>
        </w:rPr>
        <w:t xml:space="preserve">V. </w:t>
      </w:r>
      <w:proofErr w:type="spellStart"/>
      <w:r>
        <w:rPr>
          <w:i/>
        </w:rPr>
        <w:t>cardui</w:t>
      </w:r>
      <w:proofErr w:type="spellEnd"/>
      <w:r>
        <w:rPr>
          <w:i/>
        </w:rPr>
        <w:t xml:space="preserve"> </w:t>
      </w:r>
      <w:r>
        <w:t>are displayed in figure B, noteworthy is that 11 of the 22 significantly enriched GO-</w:t>
      </w:r>
      <w:r>
        <w:t xml:space="preserve">terms in the category biological functions involved </w:t>
      </w:r>
      <w:commentRangeStart w:id="13"/>
      <w:r>
        <w:t>fatty acid metabolism</w:t>
      </w:r>
      <w:commentRangeEnd w:id="13"/>
      <w:r>
        <w:commentReference w:id="13"/>
      </w:r>
      <w:r>
        <w:t xml:space="preserve"> and three involved regulation of gene expression (Figure B). </w:t>
      </w:r>
    </w:p>
    <w:p w14:paraId="5D215CAF" w14:textId="77777777" w:rsidR="00787173" w:rsidRDefault="00A86CA4">
      <w:pPr>
        <w:spacing w:before="400" w:after="120" w:line="312" w:lineRule="auto"/>
        <w:ind w:firstLine="720"/>
        <w:jc w:val="both"/>
        <w:rPr>
          <w:sz w:val="20"/>
          <w:szCs w:val="20"/>
        </w:rPr>
      </w:pPr>
      <w:r>
        <w:rPr>
          <w:noProof/>
        </w:rPr>
        <w:drawing>
          <wp:anchor distT="114300" distB="114300" distL="114300" distR="114300" simplePos="0" relativeHeight="251658240" behindDoc="0" locked="0" layoutInCell="1" hidden="0" allowOverlap="1" wp14:anchorId="6CF4FD14" wp14:editId="0D9DDBCF">
            <wp:simplePos x="0" y="0"/>
            <wp:positionH relativeFrom="column">
              <wp:posOffset>3209925</wp:posOffset>
            </wp:positionH>
            <wp:positionV relativeFrom="paragraph">
              <wp:posOffset>1828800</wp:posOffset>
            </wp:positionV>
            <wp:extent cx="2890838" cy="1705104"/>
            <wp:effectExtent l="0" t="0" r="0" b="0"/>
            <wp:wrapSquare wrapText="bothSides" distT="114300" distB="114300" distL="114300" distR="11430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890838" cy="170510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C064B45" wp14:editId="18828351">
            <wp:simplePos x="0" y="0"/>
            <wp:positionH relativeFrom="column">
              <wp:posOffset>-95249</wp:posOffset>
            </wp:positionH>
            <wp:positionV relativeFrom="paragraph">
              <wp:posOffset>169341</wp:posOffset>
            </wp:positionV>
            <wp:extent cx="3252788" cy="3198725"/>
            <wp:effectExtent l="0" t="0" r="0" b="0"/>
            <wp:wrapTopAndBottom distT="114300" distB="1143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52788" cy="31987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61F4679B" wp14:editId="78379373">
            <wp:simplePos x="0" y="0"/>
            <wp:positionH relativeFrom="column">
              <wp:posOffset>3209925</wp:posOffset>
            </wp:positionH>
            <wp:positionV relativeFrom="paragraph">
              <wp:posOffset>342900</wp:posOffset>
            </wp:positionV>
            <wp:extent cx="2895600" cy="1371600"/>
            <wp:effectExtent l="0" t="0" r="0" b="0"/>
            <wp:wrapSquare wrapText="bothSides" distT="114300" distB="114300" distL="114300" distR="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895600" cy="1371600"/>
                    </a:xfrm>
                    <a:prstGeom prst="rect">
                      <a:avLst/>
                    </a:prstGeom>
                    <a:ln/>
                  </pic:spPr>
                </pic:pic>
              </a:graphicData>
            </a:graphic>
          </wp:anchor>
        </w:drawing>
      </w:r>
    </w:p>
    <w:p w14:paraId="63ED9D3C" w14:textId="77777777" w:rsidR="00787173" w:rsidRDefault="00A86CA4">
      <w:pPr>
        <w:spacing w:before="400" w:after="120" w:line="312" w:lineRule="auto"/>
        <w:ind w:firstLine="720"/>
        <w:jc w:val="both"/>
      </w:pPr>
      <w:r>
        <w:rPr>
          <w:sz w:val="20"/>
          <w:szCs w:val="20"/>
        </w:rPr>
        <w:lastRenderedPageBreak/>
        <w:t xml:space="preserve">Figure B. A) Enriched gene ontology (GO) terms associated to the genes gained in the V. </w:t>
      </w:r>
      <w:proofErr w:type="spellStart"/>
      <w:r>
        <w:rPr>
          <w:sz w:val="20"/>
          <w:szCs w:val="20"/>
        </w:rPr>
        <w:t>cardui</w:t>
      </w:r>
      <w:proofErr w:type="spellEnd"/>
      <w:r>
        <w:rPr>
          <w:sz w:val="20"/>
          <w:szCs w:val="20"/>
        </w:rPr>
        <w:t xml:space="preserve"> branch, with p-val</w:t>
      </w:r>
      <w:r>
        <w:rPr>
          <w:sz w:val="20"/>
          <w:szCs w:val="20"/>
        </w:rPr>
        <w:t xml:space="preserve">ue &lt; 0.05 after FDR-correction. The bars show the number of genes associated to each GO-term. The different GO-categories are biological processes (BP), cellular compartment (CC) and molecular function (MF). B) </w:t>
      </w:r>
      <w:proofErr w:type="spellStart"/>
      <w:r>
        <w:rPr>
          <w:sz w:val="20"/>
          <w:szCs w:val="20"/>
        </w:rPr>
        <w:t>Orthogroups</w:t>
      </w:r>
      <w:proofErr w:type="spellEnd"/>
      <w:r>
        <w:rPr>
          <w:sz w:val="20"/>
          <w:szCs w:val="20"/>
        </w:rPr>
        <w:t xml:space="preserve"> that experienced gene gain or los</w:t>
      </w:r>
      <w:r>
        <w:rPr>
          <w:sz w:val="20"/>
          <w:szCs w:val="20"/>
        </w:rPr>
        <w:t xml:space="preserve">s according to a model with distinct rate of gene expansion and contraction in the </w:t>
      </w:r>
      <w:r>
        <w:rPr>
          <w:i/>
          <w:sz w:val="20"/>
          <w:szCs w:val="20"/>
        </w:rPr>
        <w:t xml:space="preserve">V. </w:t>
      </w:r>
      <w:proofErr w:type="spellStart"/>
      <w:r>
        <w:rPr>
          <w:i/>
          <w:sz w:val="20"/>
          <w:szCs w:val="20"/>
        </w:rPr>
        <w:t>cardui</w:t>
      </w:r>
      <w:proofErr w:type="spellEnd"/>
      <w:r>
        <w:rPr>
          <w:sz w:val="20"/>
          <w:szCs w:val="20"/>
        </w:rPr>
        <w:t xml:space="preserve">-branch. C) Chromosomal distribution of the expanding gene families (20 most common </w:t>
      </w:r>
      <w:proofErr w:type="spellStart"/>
      <w:r>
        <w:rPr>
          <w:sz w:val="20"/>
          <w:szCs w:val="20"/>
        </w:rPr>
        <w:t>orthogroups</w:t>
      </w:r>
      <w:proofErr w:type="spellEnd"/>
      <w:r>
        <w:rPr>
          <w:sz w:val="20"/>
          <w:szCs w:val="20"/>
        </w:rPr>
        <w:t xml:space="preserve">) with number of genes on the y-axis and the </w:t>
      </w:r>
      <w:proofErr w:type="spellStart"/>
      <w:r>
        <w:rPr>
          <w:sz w:val="20"/>
          <w:szCs w:val="20"/>
        </w:rPr>
        <w:t>colour</w:t>
      </w:r>
      <w:proofErr w:type="spellEnd"/>
      <w:r>
        <w:rPr>
          <w:sz w:val="20"/>
          <w:szCs w:val="20"/>
        </w:rPr>
        <w:t xml:space="preserve"> displaying </w:t>
      </w:r>
      <w:proofErr w:type="spellStart"/>
      <w:r>
        <w:rPr>
          <w:sz w:val="20"/>
          <w:szCs w:val="20"/>
        </w:rPr>
        <w:t>orthog</w:t>
      </w:r>
      <w:r>
        <w:rPr>
          <w:sz w:val="20"/>
          <w:szCs w:val="20"/>
        </w:rPr>
        <w:t>roup</w:t>
      </w:r>
      <w:proofErr w:type="spellEnd"/>
      <w:r>
        <w:rPr>
          <w:sz w:val="20"/>
          <w:szCs w:val="20"/>
        </w:rPr>
        <w:t xml:space="preserve"> affiliation.</w:t>
      </w:r>
      <w:r>
        <w:t xml:space="preserve"> </w:t>
      </w:r>
    </w:p>
    <w:p w14:paraId="2DB5E3B6" w14:textId="77777777" w:rsidR="00787173" w:rsidRDefault="00A86CA4">
      <w:pPr>
        <w:spacing w:before="400" w:after="120" w:line="312" w:lineRule="auto"/>
        <w:jc w:val="both"/>
      </w:pPr>
      <w:r>
        <w:rPr>
          <w:sz w:val="20"/>
          <w:szCs w:val="20"/>
        </w:rPr>
        <w:t>Figure B. (Option 2)</w:t>
      </w:r>
      <w:r>
        <w:rPr>
          <w:noProof/>
        </w:rPr>
        <w:drawing>
          <wp:anchor distT="114300" distB="114300" distL="114300" distR="114300" simplePos="0" relativeHeight="251661312" behindDoc="0" locked="0" layoutInCell="1" hidden="0" allowOverlap="1" wp14:anchorId="0720A36F" wp14:editId="0A2A8828">
            <wp:simplePos x="0" y="0"/>
            <wp:positionH relativeFrom="column">
              <wp:posOffset>1</wp:posOffset>
            </wp:positionH>
            <wp:positionV relativeFrom="paragraph">
              <wp:posOffset>200025</wp:posOffset>
            </wp:positionV>
            <wp:extent cx="3252788" cy="3198725"/>
            <wp:effectExtent l="0" t="0" r="0" b="0"/>
            <wp:wrapSquare wrapText="bothSides" distT="114300" distB="114300" distL="114300" distR="11430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52788" cy="3198725"/>
                    </a:xfrm>
                    <a:prstGeom prst="rect">
                      <a:avLst/>
                    </a:prstGeom>
                    <a:ln/>
                  </pic:spPr>
                </pic:pic>
              </a:graphicData>
            </a:graphic>
          </wp:anchor>
        </w:drawing>
      </w:r>
    </w:p>
    <w:p w14:paraId="35ED7996" w14:textId="77777777" w:rsidR="00787173" w:rsidRDefault="00A86CA4">
      <w:pPr>
        <w:jc w:val="both"/>
      </w:pPr>
      <w:r>
        <w:t xml:space="preserve">Testing a branch model where </w:t>
      </w:r>
      <w:proofErr w:type="spellStart"/>
      <w:r>
        <w:t>orthogroups</w:t>
      </w:r>
      <w:proofErr w:type="spellEnd"/>
      <w:r>
        <w:t xml:space="preserve"> have been experiencing the same rate in V. </w:t>
      </w:r>
      <w:proofErr w:type="spellStart"/>
      <w:r>
        <w:t>cardui</w:t>
      </w:r>
      <w:proofErr w:type="spellEnd"/>
      <w:r>
        <w:t xml:space="preserve"> and </w:t>
      </w:r>
      <w:r>
        <w:rPr>
          <w:i/>
        </w:rPr>
        <w:t xml:space="preserve">D. </w:t>
      </w:r>
      <w:proofErr w:type="spellStart"/>
      <w:r>
        <w:rPr>
          <w:i/>
        </w:rPr>
        <w:t>plexippus</w:t>
      </w:r>
      <w:proofErr w:type="spellEnd"/>
      <w:r>
        <w:t xml:space="preserve"> but not in the other nymphalids resulted in 39 gene families expanding in both branches. These </w:t>
      </w:r>
      <w:proofErr w:type="spellStart"/>
      <w:r>
        <w:t>orthogroups</w:t>
      </w:r>
      <w:proofErr w:type="spellEnd"/>
      <w:r>
        <w:t xml:space="preserve"> included 196 genes, with functional enrichment of various metabolic processes and multiple terms involved in neurotransmitter activity (Figure SX). </w:t>
      </w:r>
      <w:r>
        <w:t xml:space="preserve">We also investigated the presence of specific expansions for the branch leading to the </w:t>
      </w:r>
      <w:r>
        <w:rPr>
          <w:i/>
        </w:rPr>
        <w:t>Vanessa</w:t>
      </w:r>
      <w:r>
        <w:t xml:space="preserve"> genus. There were 49 </w:t>
      </w:r>
      <w:proofErr w:type="spellStart"/>
      <w:r>
        <w:t>orthogroups</w:t>
      </w:r>
      <w:proofErr w:type="spellEnd"/>
      <w:r>
        <w:t xml:space="preserve"> that showed expansions distinct to the </w:t>
      </w:r>
      <w:r>
        <w:rPr>
          <w:i/>
        </w:rPr>
        <w:t>Vanessa</w:t>
      </w:r>
      <w:r>
        <w:t xml:space="preserve"> branch comprising 246 genes. These were functionally enriched in pathways associa</w:t>
      </w:r>
      <w:r>
        <w:t xml:space="preserve">ted with heart rate and voltage-gated ion channel activity, other functions included regulation of acetylcholine activity, ovulatory cycle rhythm and juvenile hormone regulation. </w:t>
      </w:r>
    </w:p>
    <w:p w14:paraId="725E395E" w14:textId="77777777" w:rsidR="00787173" w:rsidRDefault="00787173">
      <w:pPr>
        <w:jc w:val="both"/>
      </w:pPr>
    </w:p>
    <w:p w14:paraId="23CBCF19" w14:textId="77777777" w:rsidR="00787173" w:rsidRDefault="00A86CA4">
      <w:pPr>
        <w:jc w:val="both"/>
      </w:pPr>
      <w:r>
        <w:t>Among 588 genes involved in migration in Monarch butterfly (</w:t>
      </w:r>
      <w:r>
        <w:rPr>
          <w:i/>
        </w:rPr>
        <w:t xml:space="preserve">Danaus </w:t>
      </w:r>
      <w:proofErr w:type="spellStart"/>
      <w:r>
        <w:rPr>
          <w:i/>
        </w:rPr>
        <w:t>plexippu</w:t>
      </w:r>
      <w:r>
        <w:rPr>
          <w:i/>
        </w:rPr>
        <w:t>s</w:t>
      </w:r>
      <w:proofErr w:type="spellEnd"/>
      <w:r>
        <w:t xml:space="preserve">), only 259 had orthologs in </w:t>
      </w:r>
      <w:r>
        <w:rPr>
          <w:i/>
        </w:rPr>
        <w:t xml:space="preserve">Vanessa </w:t>
      </w:r>
      <w:proofErr w:type="spellStart"/>
      <w:r>
        <w:rPr>
          <w:i/>
        </w:rPr>
        <w:t>cardui</w:t>
      </w:r>
      <w:proofErr w:type="spellEnd"/>
      <w:r>
        <w:rPr>
          <w:i/>
        </w:rPr>
        <w:t xml:space="preserve"> </w:t>
      </w:r>
      <w:r>
        <w:t xml:space="preserve">genome. Common genes involved in orientation would in 33 </w:t>
      </w:r>
      <w:proofErr w:type="spellStart"/>
      <w:r>
        <w:t>orthogroups</w:t>
      </w:r>
      <w:proofErr w:type="spellEnd"/>
      <w:r>
        <w:t xml:space="preserve">, which included 38 genes in Monarch and 39 Painted Lady. Among circadian clock associated genes (28 common </w:t>
      </w:r>
      <w:proofErr w:type="spellStart"/>
      <w:r>
        <w:t>orthogroups</w:t>
      </w:r>
      <w:proofErr w:type="spellEnd"/>
      <w:r>
        <w:t xml:space="preserve">) number of </w:t>
      </w:r>
      <w:proofErr w:type="spellStart"/>
      <w:r>
        <w:rPr>
          <w:i/>
        </w:rPr>
        <w:t>V.cardui</w:t>
      </w:r>
      <w:proofErr w:type="spellEnd"/>
      <w:r>
        <w:t xml:space="preserve"> gen</w:t>
      </w:r>
      <w:r>
        <w:t xml:space="preserve">es was slightly reduced (31, compared to 37 in Monarch). For other groups of candidate genes, number of genes was nearly identical for both species (central complex: 60 </w:t>
      </w:r>
      <w:proofErr w:type="spellStart"/>
      <w:r>
        <w:t>orthogroups</w:t>
      </w:r>
      <w:proofErr w:type="spellEnd"/>
      <w:r>
        <w:t xml:space="preserve"> / 62 genes in </w:t>
      </w:r>
      <w:proofErr w:type="spellStart"/>
      <w:r>
        <w:rPr>
          <w:i/>
        </w:rPr>
        <w:t>D.plexippus</w:t>
      </w:r>
      <w:proofErr w:type="spellEnd"/>
      <w:r>
        <w:t xml:space="preserve"> / 70 genes in </w:t>
      </w:r>
      <w:proofErr w:type="spellStart"/>
      <w:r>
        <w:rPr>
          <w:i/>
        </w:rPr>
        <w:t>V.cardui</w:t>
      </w:r>
      <w:proofErr w:type="spellEnd"/>
      <w:r>
        <w:t>, chemoreception: 36/49/48,</w:t>
      </w:r>
      <w:r>
        <w:t xml:space="preserve"> sensory input: 86/104/108, RNA interference: 18/22/22). We didn’t find any expansions or contractions of genes families from the </w:t>
      </w:r>
      <w:proofErr w:type="spellStart"/>
      <w:r>
        <w:t>orthogroups</w:t>
      </w:r>
      <w:proofErr w:type="spellEnd"/>
      <w:r>
        <w:t xml:space="preserve"> above in </w:t>
      </w:r>
      <w:commentRangeStart w:id="14"/>
      <w:r>
        <w:rPr>
          <w:i/>
        </w:rPr>
        <w:t>Vanessa</w:t>
      </w:r>
      <w:r>
        <w:t>-specific branch</w:t>
      </w:r>
      <w:commentRangeEnd w:id="14"/>
      <w:r>
        <w:commentReference w:id="14"/>
      </w:r>
      <w:r>
        <w:t xml:space="preserve"> model.</w:t>
      </w:r>
    </w:p>
    <w:p w14:paraId="5CD4C6F9" w14:textId="77777777" w:rsidR="00787173" w:rsidRDefault="00787173">
      <w:pPr>
        <w:jc w:val="both"/>
      </w:pPr>
    </w:p>
    <w:p w14:paraId="69E236F1" w14:textId="77777777" w:rsidR="00787173" w:rsidRDefault="00A86CA4">
      <w:pPr>
        <w:pStyle w:val="Heading4"/>
        <w:jc w:val="both"/>
      </w:pPr>
      <w:bookmarkStart w:id="15" w:name="_bn41728b4gar" w:colFirst="0" w:colLast="0"/>
      <w:bookmarkEnd w:id="15"/>
      <w:r>
        <w:t>Location of expanded gene families along the genome</w:t>
      </w:r>
    </w:p>
    <w:p w14:paraId="26629864" w14:textId="77777777" w:rsidR="00787173" w:rsidRDefault="00A86CA4">
      <w:pPr>
        <w:jc w:val="both"/>
      </w:pPr>
      <w:r>
        <w:t>Chromosome level a</w:t>
      </w:r>
      <w:r>
        <w:t xml:space="preserve">ssembly enables us to look at spatial distribution of gene duplications along the </w:t>
      </w:r>
      <w:r>
        <w:rPr>
          <w:i/>
        </w:rPr>
        <w:t xml:space="preserve">Vanessa </w:t>
      </w:r>
      <w:proofErr w:type="spellStart"/>
      <w:r>
        <w:rPr>
          <w:i/>
        </w:rPr>
        <w:t>cardui</w:t>
      </w:r>
      <w:proofErr w:type="spellEnd"/>
      <w:r>
        <w:t xml:space="preserve"> genome. On the chromosome level we see an uneven pattern of accumulation </w:t>
      </w:r>
      <w:r>
        <w:lastRenderedPageBreak/>
        <w:t xml:space="preserve">of genes (species-specific gene gains considered, distribution of the most abundant </w:t>
      </w:r>
      <w:proofErr w:type="spellStart"/>
      <w:r>
        <w:t>or</w:t>
      </w:r>
      <w:r>
        <w:t>thogroups</w:t>
      </w:r>
      <w:proofErr w:type="spellEnd"/>
      <w:r>
        <w:t xml:space="preserve"> visualized on Figure B C)). While on average chromosome </w:t>
      </w:r>
      <w:proofErr w:type="spellStart"/>
      <w:r>
        <w:t>harbours</w:t>
      </w:r>
      <w:proofErr w:type="spellEnd"/>
      <w:r>
        <w:t xml:space="preserve"> 23.7 genes, this number varies dramatically from 6</w:t>
      </w:r>
      <w:commentRangeStart w:id="16"/>
      <w:r>
        <w:t xml:space="preserve"> to 175 </w:t>
      </w:r>
      <w:commentRangeEnd w:id="16"/>
      <w:r>
        <w:commentReference w:id="16"/>
      </w:r>
      <w:r>
        <w:t xml:space="preserve">(std +- 29.5). W-chromosome is a clear outlier with the maximum number of gained genes: 175 genes from </w:t>
      </w:r>
      <w:proofErr w:type="spellStart"/>
      <w:r>
        <w:t>orthogroups</w:t>
      </w:r>
      <w:proofErr w:type="spellEnd"/>
      <w:r>
        <w:t>. It i</w:t>
      </w:r>
      <w:r>
        <w:t xml:space="preserve">s followed by three more chromosomes </w:t>
      </w:r>
      <w:commentRangeStart w:id="17"/>
      <w:r>
        <w:t xml:space="preserve">(3, 10, 18) </w:t>
      </w:r>
      <w:commentRangeEnd w:id="17"/>
      <w:r>
        <w:commentReference w:id="17"/>
      </w:r>
      <w:r>
        <w:t xml:space="preserve">containing 47, 48, 44 genes (each belonging to a unique </w:t>
      </w:r>
      <w:proofErr w:type="spellStart"/>
      <w:r>
        <w:t>orthogroup</w:t>
      </w:r>
      <w:proofErr w:type="spellEnd"/>
      <w:r>
        <w:t>). The rest of the chromosomes have a number of gained genes close to average value.</w:t>
      </w:r>
    </w:p>
    <w:p w14:paraId="2F7CE9D4" w14:textId="77777777" w:rsidR="00787173" w:rsidRDefault="00787173">
      <w:pPr>
        <w:jc w:val="both"/>
      </w:pPr>
    </w:p>
    <w:p w14:paraId="66233804" w14:textId="77777777" w:rsidR="00787173" w:rsidRDefault="00A86CA4">
      <w:pPr>
        <w:jc w:val="both"/>
      </w:pPr>
      <w:r>
        <w:rPr>
          <w:noProof/>
        </w:rPr>
        <w:drawing>
          <wp:inline distT="114300" distB="114300" distL="114300" distR="114300" wp14:anchorId="1CB62E2A" wp14:editId="1415CD9D">
            <wp:extent cx="3700463" cy="194024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700463" cy="1940243"/>
                    </a:xfrm>
                    <a:prstGeom prst="rect">
                      <a:avLst/>
                    </a:prstGeom>
                    <a:ln/>
                  </pic:spPr>
                </pic:pic>
              </a:graphicData>
            </a:graphic>
          </wp:inline>
        </w:drawing>
      </w:r>
    </w:p>
    <w:p w14:paraId="7028CEA9" w14:textId="77777777" w:rsidR="00787173" w:rsidRDefault="00A86CA4">
      <w:pPr>
        <w:jc w:val="both"/>
        <w:rPr>
          <w:sz w:val="20"/>
          <w:szCs w:val="20"/>
        </w:rPr>
      </w:pPr>
      <w:r>
        <w:rPr>
          <w:sz w:val="20"/>
          <w:szCs w:val="20"/>
        </w:rPr>
        <w:t xml:space="preserve">Figure. Number of </w:t>
      </w:r>
      <w:proofErr w:type="spellStart"/>
      <w:r>
        <w:rPr>
          <w:sz w:val="20"/>
          <w:szCs w:val="20"/>
        </w:rPr>
        <w:t>orthogroup</w:t>
      </w:r>
      <w:proofErr w:type="spellEnd"/>
      <w:r>
        <w:rPr>
          <w:sz w:val="20"/>
          <w:szCs w:val="20"/>
        </w:rPr>
        <w:t xml:space="preserve"> occurrences per chrom</w:t>
      </w:r>
      <w:r>
        <w:rPr>
          <w:sz w:val="20"/>
          <w:szCs w:val="20"/>
        </w:rPr>
        <w:t>osome count</w:t>
      </w:r>
    </w:p>
    <w:p w14:paraId="688D2819" w14:textId="77777777" w:rsidR="00787173" w:rsidRDefault="00787173">
      <w:pPr>
        <w:jc w:val="both"/>
        <w:rPr>
          <w:sz w:val="20"/>
          <w:szCs w:val="20"/>
        </w:rPr>
      </w:pPr>
    </w:p>
    <w:p w14:paraId="0A4826EB" w14:textId="77777777" w:rsidR="00787173" w:rsidRDefault="00A86CA4">
      <w:pPr>
        <w:jc w:val="both"/>
        <w:rPr>
          <w:sz w:val="20"/>
          <w:szCs w:val="20"/>
        </w:rPr>
      </w:pPr>
      <w:r>
        <w:rPr>
          <w:noProof/>
        </w:rPr>
        <w:drawing>
          <wp:anchor distT="114300" distB="114300" distL="114300" distR="114300" simplePos="0" relativeHeight="251662336" behindDoc="0" locked="0" layoutInCell="1" hidden="0" allowOverlap="1" wp14:anchorId="237DB709" wp14:editId="28E3942F">
            <wp:simplePos x="0" y="0"/>
            <wp:positionH relativeFrom="column">
              <wp:posOffset>104776</wp:posOffset>
            </wp:positionH>
            <wp:positionV relativeFrom="paragraph">
              <wp:posOffset>169715</wp:posOffset>
            </wp:positionV>
            <wp:extent cx="3381375" cy="1986049"/>
            <wp:effectExtent l="0" t="0" r="0" b="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381375" cy="1986049"/>
                    </a:xfrm>
                    <a:prstGeom prst="rect">
                      <a:avLst/>
                    </a:prstGeom>
                    <a:ln/>
                  </pic:spPr>
                </pic:pic>
              </a:graphicData>
            </a:graphic>
          </wp:anchor>
        </w:drawing>
      </w:r>
    </w:p>
    <w:p w14:paraId="0D09C510" w14:textId="77777777" w:rsidR="00787173" w:rsidRDefault="00787173">
      <w:pPr>
        <w:jc w:val="both"/>
        <w:rPr>
          <w:sz w:val="20"/>
          <w:szCs w:val="20"/>
        </w:rPr>
      </w:pPr>
    </w:p>
    <w:p w14:paraId="4AD9B96C" w14:textId="77777777" w:rsidR="00787173" w:rsidRDefault="00787173">
      <w:pPr>
        <w:jc w:val="both"/>
        <w:rPr>
          <w:sz w:val="20"/>
          <w:szCs w:val="20"/>
        </w:rPr>
      </w:pPr>
    </w:p>
    <w:p w14:paraId="1DAB506F" w14:textId="77777777" w:rsidR="00787173" w:rsidRDefault="00A86CA4">
      <w:pPr>
        <w:jc w:val="both"/>
        <w:rPr>
          <w:sz w:val="20"/>
          <w:szCs w:val="20"/>
        </w:rPr>
      </w:pPr>
      <w:r>
        <w:rPr>
          <w:sz w:val="20"/>
          <w:szCs w:val="20"/>
        </w:rPr>
        <w:t xml:space="preserve">Figure B </w:t>
      </w:r>
      <w:proofErr w:type="spellStart"/>
      <w:r>
        <w:rPr>
          <w:sz w:val="20"/>
          <w:szCs w:val="20"/>
        </w:rPr>
        <w:t>B</w:t>
      </w:r>
      <w:proofErr w:type="spellEnd"/>
      <w:r>
        <w:rPr>
          <w:sz w:val="20"/>
          <w:szCs w:val="20"/>
        </w:rPr>
        <w:t xml:space="preserve"> (Option 2). Number of </w:t>
      </w:r>
      <w:proofErr w:type="spellStart"/>
      <w:r>
        <w:rPr>
          <w:sz w:val="20"/>
          <w:szCs w:val="20"/>
        </w:rPr>
        <w:t>orthogroup</w:t>
      </w:r>
      <w:proofErr w:type="spellEnd"/>
      <w:r>
        <w:rPr>
          <w:sz w:val="20"/>
          <w:szCs w:val="20"/>
        </w:rPr>
        <w:t xml:space="preserve"> occurrences per chromosome count</w:t>
      </w:r>
    </w:p>
    <w:p w14:paraId="503970E4" w14:textId="77777777" w:rsidR="00787173" w:rsidRDefault="00787173">
      <w:pPr>
        <w:jc w:val="both"/>
        <w:rPr>
          <w:sz w:val="20"/>
          <w:szCs w:val="20"/>
        </w:rPr>
      </w:pPr>
    </w:p>
    <w:p w14:paraId="46ACA801" w14:textId="77777777" w:rsidR="00787173" w:rsidRDefault="00787173">
      <w:pPr>
        <w:jc w:val="both"/>
      </w:pPr>
    </w:p>
    <w:p w14:paraId="68B60BA6" w14:textId="77777777" w:rsidR="00787173" w:rsidRDefault="00A86CA4">
      <w:pPr>
        <w:jc w:val="both"/>
      </w:pPr>
      <w:r>
        <w:t xml:space="preserve">Spatial distribution </w:t>
      </w:r>
      <w:proofErr w:type="spellStart"/>
      <w:r>
        <w:t>orthogroups</w:t>
      </w:r>
      <w:proofErr w:type="spellEnd"/>
      <w:r>
        <w:t xml:space="preserve"> follow two distinct scenarios: a) all the gene duplications happen located in the same chromosome and form clusters, b) genes belonging to the extended </w:t>
      </w:r>
      <w:proofErr w:type="spellStart"/>
      <w:r>
        <w:t>orthogroup</w:t>
      </w:r>
      <w:proofErr w:type="spellEnd"/>
      <w:r>
        <w:t xml:space="preserve"> distributed between several chromosomes (how many?). We furt</w:t>
      </w:r>
      <w:r>
        <w:t>her performed fine-scale visualization of gene gains distributions, which we discuss below in connection to distribution of other genomic features (see chapter window-based analysis, Suppl. Figure (with all chromosomes)).</w:t>
      </w:r>
      <w:r>
        <w:rPr>
          <w:noProof/>
        </w:rPr>
        <w:drawing>
          <wp:anchor distT="114300" distB="114300" distL="114300" distR="114300" simplePos="0" relativeHeight="251663360" behindDoc="0" locked="0" layoutInCell="1" hidden="0" allowOverlap="1" wp14:anchorId="3DB8A697" wp14:editId="6FDBCEB0">
            <wp:simplePos x="0" y="0"/>
            <wp:positionH relativeFrom="column">
              <wp:posOffset>47626</wp:posOffset>
            </wp:positionH>
            <wp:positionV relativeFrom="paragraph">
              <wp:posOffset>801835</wp:posOffset>
            </wp:positionV>
            <wp:extent cx="3380091" cy="1798382"/>
            <wp:effectExtent l="0" t="0" r="0" b="0"/>
            <wp:wrapSquare wrapText="bothSides" distT="114300" distB="114300" distL="114300" distR="1143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380091" cy="1798382"/>
                    </a:xfrm>
                    <a:prstGeom prst="rect">
                      <a:avLst/>
                    </a:prstGeom>
                    <a:ln/>
                  </pic:spPr>
                </pic:pic>
              </a:graphicData>
            </a:graphic>
          </wp:anchor>
        </w:drawing>
      </w:r>
    </w:p>
    <w:p w14:paraId="2AE9BE9D" w14:textId="77777777" w:rsidR="00787173" w:rsidRDefault="00787173">
      <w:pPr>
        <w:rPr>
          <w:i/>
        </w:rPr>
      </w:pPr>
    </w:p>
    <w:p w14:paraId="644268AC" w14:textId="77777777" w:rsidR="00787173" w:rsidRDefault="00787173">
      <w:pPr>
        <w:pStyle w:val="Heading3"/>
        <w:spacing w:before="400" w:after="120" w:line="312" w:lineRule="auto"/>
      </w:pPr>
      <w:bookmarkStart w:id="18" w:name="_prdzj11gqp25" w:colFirst="0" w:colLast="0"/>
      <w:bookmarkEnd w:id="18"/>
    </w:p>
    <w:p w14:paraId="62B66DF1" w14:textId="77777777" w:rsidR="00787173" w:rsidRDefault="00A86CA4">
      <w:pPr>
        <w:pStyle w:val="Heading2"/>
        <w:widowControl w:val="0"/>
        <w:spacing w:before="400" w:line="312" w:lineRule="auto"/>
        <w:rPr>
          <w:color w:val="000000"/>
        </w:rPr>
      </w:pPr>
      <w:bookmarkStart w:id="19" w:name="_rxx8yikkz2ni" w:colFirst="0" w:colLast="0"/>
      <w:bookmarkEnd w:id="19"/>
      <w:r>
        <w:t>Patterns of recombination</w:t>
      </w:r>
    </w:p>
    <w:p w14:paraId="0BA4A021" w14:textId="77777777" w:rsidR="00787173" w:rsidRDefault="00A86CA4">
      <w:pPr>
        <w:spacing w:before="400" w:after="120" w:line="312" w:lineRule="auto"/>
        <w:jc w:val="both"/>
      </w:pPr>
      <w:r>
        <w:t xml:space="preserve"> Cons</w:t>
      </w:r>
      <w:r>
        <w:t xml:space="preserve">truction of the linkage map allowed us to obtain the estimate of the recombination rate in </w:t>
      </w:r>
      <w:r>
        <w:rPr>
          <w:i/>
        </w:rPr>
        <w:t xml:space="preserve">Vanessa </w:t>
      </w:r>
      <w:proofErr w:type="spellStart"/>
      <w:r>
        <w:rPr>
          <w:i/>
        </w:rPr>
        <w:t>cardui</w:t>
      </w:r>
      <w:proofErr w:type="spellEnd"/>
      <w:r>
        <w:t xml:space="preserve">. The average genome wide recombination rate (calculated as the map length divided by genome size) is 3.19 </w:t>
      </w:r>
      <w:proofErr w:type="spellStart"/>
      <w:r>
        <w:t>cM</w:t>
      </w:r>
      <w:proofErr w:type="spellEnd"/>
      <w:r>
        <w:t>/Mb with variation between chromosomes 1.7</w:t>
      </w:r>
      <w:r>
        <w:t xml:space="preserve">5-5.34 </w:t>
      </w:r>
      <w:proofErr w:type="spellStart"/>
      <w:r>
        <w:t>cM</w:t>
      </w:r>
      <w:proofErr w:type="spellEnd"/>
      <w:r>
        <w:t>/Mb. W chromosome slightly lowers global estimate, while excluding the W chromosome the global recombination rate is estimated as 3.42(+/-0.72)</w:t>
      </w:r>
      <w:proofErr w:type="spellStart"/>
      <w:r>
        <w:t>cM</w:t>
      </w:r>
      <w:proofErr w:type="spellEnd"/>
      <w:r>
        <w:t xml:space="preserve">/Mb. The recombination rate in the Z-chromosome was 2.48 </w:t>
      </w:r>
      <w:proofErr w:type="spellStart"/>
      <w:r>
        <w:t>cM</w:t>
      </w:r>
      <w:proofErr w:type="spellEnd"/>
      <w:r>
        <w:t>/Mb, which is less than the average recombi</w:t>
      </w:r>
      <w:r>
        <w:t xml:space="preserve">nation rate among the autosomes (unweighted), </w:t>
      </w:r>
      <w:commentRangeStart w:id="20"/>
      <w:r>
        <w:t xml:space="preserve">but not below the expected recombination rate for its size based on the regression line. </w:t>
      </w:r>
      <w:commentRangeEnd w:id="20"/>
      <w:r>
        <w:commentReference w:id="20"/>
      </w:r>
    </w:p>
    <w:p w14:paraId="459FC2D7" w14:textId="77777777" w:rsidR="00787173" w:rsidRDefault="00A86CA4">
      <w:pPr>
        <w:pStyle w:val="Heading3"/>
        <w:spacing w:before="400" w:after="120" w:line="312" w:lineRule="auto"/>
        <w:jc w:val="both"/>
      </w:pPr>
      <w:bookmarkStart w:id="21" w:name="_5pf4z29qmvb2" w:colFirst="0" w:colLast="0"/>
      <w:bookmarkEnd w:id="21"/>
      <w:r>
        <w:t>Chromosome level</w:t>
      </w:r>
    </w:p>
    <w:p w14:paraId="1D029C6E" w14:textId="77777777" w:rsidR="00787173" w:rsidRDefault="00A86CA4">
      <w:pPr>
        <w:spacing w:before="400" w:after="120" w:line="312" w:lineRule="auto"/>
        <w:jc w:val="both"/>
      </w:pPr>
      <w:r>
        <w:t>We investigated factors which may influence variation of recombination rate between chromosomes (Fig</w:t>
      </w:r>
      <w:r>
        <w:t>ure C) and regionally on the level of the same chromosome (Figure D). For this we considered length of the chromosomes, repeat and gene content.</w:t>
      </w:r>
    </w:p>
    <w:p w14:paraId="0837F823" w14:textId="77777777" w:rsidR="00787173" w:rsidRDefault="00A86CA4">
      <w:pPr>
        <w:spacing w:before="400" w:after="120" w:line="312" w:lineRule="auto"/>
        <w:jc w:val="both"/>
      </w:pPr>
      <w:r>
        <w:t>On the chromosome level…. Correlation to chromosome length: Recombination rate is negative correlation with chr</w:t>
      </w:r>
      <w:r>
        <w:t xml:space="preserve">omosome length, this is also seen in overall repeat abundance, repeat proportion and GC-content. </w:t>
      </w:r>
      <w:commentRangeStart w:id="22"/>
      <w:ins w:id="23" w:author="Daria Shipilina" w:date="2021-09-14T10:22:00Z">
        <w:r>
          <w:t xml:space="preserve">There was a significant positive correlation between recombination rate and total repeat abundance across the genome (Spearman’s rank </w:t>
        </w:r>
        <w:proofErr w:type="spellStart"/>
        <w:r>
          <w:t>corr</w:t>
        </w:r>
        <w:proofErr w:type="spellEnd"/>
        <w:r>
          <w:t xml:space="preserve"> rho 0.28, p-value ).</w:t>
        </w:r>
        <w:r>
          <w:t xml:space="preserve"> The proportion of repeats showed a weak positive correlation with rec rate (rho 0.13, p-value ), if excluding W the correlation became stronger (rho 0.25, p-value ).</w:t>
        </w:r>
      </w:ins>
      <w:commentRangeEnd w:id="22"/>
      <w:r>
        <w:commentReference w:id="22"/>
      </w:r>
      <w:r>
        <w:t xml:space="preserve">Gene number is positively correlated to chromosome length.  </w:t>
      </w:r>
    </w:p>
    <w:p w14:paraId="663717D3" w14:textId="77777777" w:rsidR="00787173" w:rsidRDefault="00A86CA4">
      <w:pPr>
        <w:spacing w:before="400" w:after="120" w:line="312" w:lineRule="auto"/>
      </w:pPr>
      <w:r>
        <w:rPr>
          <w:noProof/>
        </w:rPr>
        <w:lastRenderedPageBreak/>
        <w:drawing>
          <wp:inline distT="114300" distB="114300" distL="114300" distR="114300" wp14:anchorId="5E951BFD" wp14:editId="195FA20A">
            <wp:extent cx="5943600" cy="2971800"/>
            <wp:effectExtent l="0" t="0" r="0" b="0"/>
            <wp:docPr id="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
                    <a:srcRect/>
                    <a:stretch>
                      <a:fillRect/>
                    </a:stretch>
                  </pic:blipFill>
                  <pic:spPr>
                    <a:xfrm>
                      <a:off x="0" y="0"/>
                      <a:ext cx="5943600" cy="2971800"/>
                    </a:xfrm>
                    <a:prstGeom prst="rect">
                      <a:avLst/>
                    </a:prstGeom>
                    <a:ln/>
                  </pic:spPr>
                </pic:pic>
              </a:graphicData>
            </a:graphic>
          </wp:inline>
        </w:drawing>
      </w:r>
    </w:p>
    <w:p w14:paraId="6A99F3EF" w14:textId="77777777" w:rsidR="00787173" w:rsidRDefault="00A86CA4">
      <w:pPr>
        <w:spacing w:before="400" w:after="120" w:line="312" w:lineRule="auto"/>
        <w:rPr>
          <w:sz w:val="20"/>
          <w:szCs w:val="20"/>
        </w:rPr>
      </w:pPr>
      <w:r>
        <w:rPr>
          <w:sz w:val="20"/>
          <w:szCs w:val="20"/>
        </w:rPr>
        <w:t>Figure C and D. Correlation between chromosome length and genomic features. Regional d</w:t>
      </w:r>
      <w:commentRangeStart w:id="24"/>
      <w:r>
        <w:rPr>
          <w:sz w:val="20"/>
          <w:szCs w:val="20"/>
        </w:rPr>
        <w:t xml:space="preserve">istribution </w:t>
      </w:r>
      <w:commentRangeEnd w:id="24"/>
      <w:r>
        <w:commentReference w:id="24"/>
      </w:r>
    </w:p>
    <w:p w14:paraId="2F300273" w14:textId="77777777" w:rsidR="00787173" w:rsidRDefault="00A86CA4">
      <w:pPr>
        <w:jc w:val="both"/>
      </w:pPr>
      <w:r>
        <w:t>At the second step we considered regional variation in recombination rate within chromosome</w:t>
      </w:r>
      <w:r>
        <w:t xml:space="preserve">s, by applying a window-based approach. </w:t>
      </w:r>
      <w:commentRangeStart w:id="25"/>
      <w:r>
        <w:t>Taking genomic windows into consideration (non-overlapping window-based linear regression, window size 2 Mb) lead to slight change in recombination rate estimates. The global recombination rate average across all win</w:t>
      </w:r>
      <w:r>
        <w:t xml:space="preserve">dows in the genome was estimated at a slightly higher level of 3.5 </w:t>
      </w:r>
      <w:proofErr w:type="spellStart"/>
      <w:r>
        <w:t>cM</w:t>
      </w:r>
      <w:proofErr w:type="spellEnd"/>
      <w:r>
        <w:t>/Mb (</w:t>
      </w:r>
      <w:proofErr w:type="spellStart"/>
      <w:r>
        <w:t>sd</w:t>
      </w:r>
      <w:proofErr w:type="spellEnd"/>
      <w:r>
        <w:t xml:space="preserve"> +/-2.52), with a range of 0-15.5 </w:t>
      </w:r>
      <w:proofErr w:type="spellStart"/>
      <w:r>
        <w:t>cM</w:t>
      </w:r>
      <w:proofErr w:type="spellEnd"/>
      <w:r>
        <w:t xml:space="preserve">/Mb. The chromosome average recombination rate ranged between 1.84 - 7.13 </w:t>
      </w:r>
      <w:proofErr w:type="spellStart"/>
      <w:r>
        <w:t>cM</w:t>
      </w:r>
      <w:proofErr w:type="spellEnd"/>
      <w:r>
        <w:t xml:space="preserve">/Mb. </w:t>
      </w:r>
      <w:commentRangeEnd w:id="25"/>
      <w:r>
        <w:commentReference w:id="25"/>
      </w:r>
    </w:p>
    <w:p w14:paraId="5FDABB76" w14:textId="77777777" w:rsidR="00787173" w:rsidRDefault="00787173">
      <w:pPr>
        <w:jc w:val="both"/>
      </w:pPr>
    </w:p>
    <w:p w14:paraId="655674DB" w14:textId="77777777" w:rsidR="00787173" w:rsidRDefault="00A86CA4">
      <w:pPr>
        <w:pStyle w:val="Heading3"/>
        <w:spacing w:before="400" w:after="120" w:line="312" w:lineRule="auto"/>
        <w:jc w:val="both"/>
      </w:pPr>
      <w:bookmarkStart w:id="26" w:name="_u283l5vgps6q" w:colFirst="0" w:colLast="0"/>
      <w:bookmarkEnd w:id="26"/>
      <w:r>
        <w:t>Regional variation</w:t>
      </w:r>
    </w:p>
    <w:p w14:paraId="40CDF157" w14:textId="77777777" w:rsidR="00787173" w:rsidRDefault="00A86CA4">
      <w:pPr>
        <w:jc w:val="both"/>
      </w:pPr>
      <w:r>
        <w:t xml:space="preserve">Window-based estimates of the recombination rate made possible to evaluate regional variation in recombination rate and </w:t>
      </w:r>
      <w:proofErr w:type="spellStart"/>
      <w:r>
        <w:t>analysed</w:t>
      </w:r>
      <w:proofErr w:type="spellEnd"/>
      <w:r>
        <w:t xml:space="preserve"> chromosomes jointly. Despite expectation for holocentric chromosomes, the recombination rate is not uniformly distributed along</w:t>
      </w:r>
      <w:r>
        <w:t xml:space="preserve"> the chromosome: visual inspection (Figure D a) shows somewhat lower recombination rate in the </w:t>
      </w:r>
      <w:proofErr w:type="spellStart"/>
      <w:r>
        <w:t>centre</w:t>
      </w:r>
      <w:proofErr w:type="spellEnd"/>
      <w:r>
        <w:t xml:space="preserve"> of the chromosome and it’s significant reduction in the terminal regions. Statistical evaluation was performed to test this observation. We binned the mar</w:t>
      </w:r>
      <w:r>
        <w:t xml:space="preserve">kers in five distance intervals from the </w:t>
      </w:r>
      <w:proofErr w:type="spellStart"/>
      <w:r>
        <w:t>centre</w:t>
      </w:r>
      <w:proofErr w:type="spellEnd"/>
      <w:r>
        <w:t xml:space="preserve"> of the chromosome (combining information from all chromosomes). Reduction of recombination rate in flanking regions (the last bin) was statistically significant compared to the </w:t>
      </w:r>
      <w:proofErr w:type="spellStart"/>
      <w:r>
        <w:t>centre</w:t>
      </w:r>
      <w:proofErr w:type="spellEnd"/>
      <w:r>
        <w:t xml:space="preserve"> and terminal regions (st</w:t>
      </w:r>
      <w:r>
        <w:t xml:space="preserve">ats). Decrease of the recombination rate in the </w:t>
      </w:r>
      <w:proofErr w:type="spellStart"/>
      <w:r>
        <w:t>centre</w:t>
      </w:r>
      <w:proofErr w:type="spellEnd"/>
      <w:r>
        <w:t xml:space="preserve"> of the chromosome wasn’t statistically significant (stats). </w:t>
      </w:r>
    </w:p>
    <w:p w14:paraId="37B07325" w14:textId="77777777" w:rsidR="00787173" w:rsidRDefault="00787173">
      <w:pPr>
        <w:jc w:val="both"/>
      </w:pPr>
    </w:p>
    <w:p w14:paraId="073E126F" w14:textId="77777777" w:rsidR="00787173" w:rsidRDefault="00A86CA4">
      <w:pPr>
        <w:jc w:val="both"/>
      </w:pPr>
      <w:r>
        <w:t>We investigated factors influencing variation of recombination rate along the chromosomes. First, we tested if some the genomic features of</w:t>
      </w:r>
      <w:r>
        <w:t xml:space="preserve"> consideration demonstrate similar patterns of distribution, secondly we obtained a linear model to test correlation of these patterns to recombination rate. Analogous to the whole genome analysis we tested the influence of gene and </w:t>
      </w:r>
      <w:r>
        <w:lastRenderedPageBreak/>
        <w:t>repeat content. We obse</w:t>
      </w:r>
      <w:r>
        <w:t xml:space="preserve">rved that the regional distribution of total repeat content follows the same pattern as the recombination rate (Figure D c). Looking at each of the repeat classes separately, we mostly observe the same pattern, the only exception of LTR </w:t>
      </w:r>
      <w:commentRangeStart w:id="27"/>
      <w:commentRangeStart w:id="28"/>
      <w:r>
        <w:t>(long terminal repe</w:t>
      </w:r>
      <w:r>
        <w:t>at)</w:t>
      </w:r>
      <w:commentRangeEnd w:id="27"/>
      <w:r>
        <w:commentReference w:id="27"/>
      </w:r>
      <w:commentRangeEnd w:id="28"/>
      <w:r>
        <w:commentReference w:id="28"/>
      </w:r>
      <w:r>
        <w:t xml:space="preserve"> and the Tc1/mariner (superfamily of interspersed repeats DNA (Class II) transposons). </w:t>
      </w:r>
      <w:del w:id="29" w:author="Daria Shipilina" w:date="2021-09-14T10:15:00Z">
        <w:r>
          <w:delText xml:space="preserve">We correlated the binned average recombination rate in 2 Mb windows across the genome to repeat content, gene content and GC-content. </w:delText>
        </w:r>
      </w:del>
      <w:del w:id="30" w:author="Daria Shipilina" w:date="2021-09-14T10:22:00Z">
        <w:r>
          <w:delText>There was a significant po</w:delText>
        </w:r>
        <w:r>
          <w:delText>sitive correlation between recombination rate and total repeat abundance across the genome (Spearman’s rank corr rho 0.28, p-value ). The proportion of repeats showed a weak positive correlation with rec rate (rho 0.13, p-value ), if excluding W the correl</w:delText>
        </w:r>
        <w:r>
          <w:delText>ation became stronger (rho 0.25, p-value ).</w:delText>
        </w:r>
      </w:del>
      <w:r>
        <w:t xml:space="preserve"> Looking at different repeat classes the SINE and DNA-repeats are moderately positively correlated to recombination rate, none of the other classes show a significant correlation, but when excluding W all repeat c</w:t>
      </w:r>
      <w:r>
        <w:t xml:space="preserve">lasses have a significant positive correlation with recombination rate (suppl figure, table). A moderate negative correlation between length per repeat and recombination rate disappeared when excluding W (suppl table). </w:t>
      </w:r>
      <w:commentRangeStart w:id="31"/>
      <w:r>
        <w:t>Genes and GC-content present a differ</w:t>
      </w:r>
      <w:r>
        <w:t>ent pattern where the values increase at the end of the chromosomes. The gene abundance and proportion as well as the GC-content showed no significant correlation to recombination rate. The gene density is negatively correlated to GC-content (-0.21, p-valu</w:t>
      </w:r>
      <w:r>
        <w:t>e = 0.001519), but the proportion of genes is positively correlated to GC-content ( 0.14, p-value = 0.02971).</w:t>
      </w:r>
      <w:commentRangeEnd w:id="31"/>
      <w:r>
        <w:commentReference w:id="31"/>
      </w:r>
    </w:p>
    <w:p w14:paraId="7355E471" w14:textId="77777777" w:rsidR="00787173" w:rsidRDefault="00A86CA4">
      <w:pPr>
        <w:spacing w:before="400" w:after="120" w:line="312" w:lineRule="auto"/>
        <w:jc w:val="both"/>
      </w:pPr>
      <w:r>
        <w:t>Using recombination rate as dependent variable and chromosome length and type, relative binned chromosome position, GC-content, gene density, d</w:t>
      </w:r>
      <w:r>
        <w:t>ensity of gained genes and density for different repeat classes as explanatory variables, showed significant effects of the 4th position but not the length of the chromosome (</w:t>
      </w:r>
      <w:proofErr w:type="spellStart"/>
      <w:r>
        <w:t>est</w:t>
      </w:r>
      <w:proofErr w:type="spellEnd"/>
      <w:r>
        <w:t xml:space="preserve"> 1.6019±0.64328, t-value 2.490, p-value 0.0136). The SINE:s have a positive ef</w:t>
      </w:r>
      <w:r>
        <w:t>fect (</w:t>
      </w:r>
      <w:proofErr w:type="spellStart"/>
      <w:r>
        <w:t>lm</w:t>
      </w:r>
      <w:proofErr w:type="spellEnd"/>
      <w:r>
        <w:t xml:space="preserve"> estimate 1.07328±0.50957, t-value 2.106, p-value  0.0364, </w:t>
      </w:r>
      <w:proofErr w:type="spellStart"/>
      <w:r>
        <w:t>lmer</w:t>
      </w:r>
      <w:proofErr w:type="spellEnd"/>
      <w:r>
        <w:t xml:space="preserve"> </w:t>
      </w:r>
      <w:proofErr w:type="spellStart"/>
      <w:r>
        <w:t>est</w:t>
      </w:r>
      <w:proofErr w:type="spellEnd"/>
      <w:r>
        <w:t xml:space="preserve"> 1.248280±0.456803, t-value 2.733) and the density of non-LTR have negative effect (</w:t>
      </w:r>
      <w:proofErr w:type="spellStart"/>
      <w:r>
        <w:t>lm</w:t>
      </w:r>
      <w:proofErr w:type="spellEnd"/>
      <w:r>
        <w:t xml:space="preserve"> estimate -1.68622±0.78924, t-value -2.137, p-value 0.0339, </w:t>
      </w:r>
      <w:proofErr w:type="spellStart"/>
      <w:r>
        <w:t>lmer</w:t>
      </w:r>
      <w:proofErr w:type="spellEnd"/>
      <w:r>
        <w:t xml:space="preserve"> estimate -1.942449±0.694761, t</w:t>
      </w:r>
      <w:r>
        <w:t>-value -2.796) (</w:t>
      </w:r>
      <w:proofErr w:type="spellStart"/>
      <w:r>
        <w:t>lm</w:t>
      </w:r>
      <w:proofErr w:type="spellEnd"/>
      <w:r>
        <w:t xml:space="preserve"> F-statistic: 4.213 on 16 and 200 DF,  p-value: 5.112e-07, R2 0.2521,  adj R2:  0.1922) (suppl table). </w:t>
      </w:r>
    </w:p>
    <w:p w14:paraId="4129C520" w14:textId="77777777" w:rsidR="00787173" w:rsidRDefault="00A86CA4">
      <w:pPr>
        <w:pStyle w:val="Heading3"/>
        <w:spacing w:before="400" w:after="120" w:line="312" w:lineRule="auto"/>
        <w:jc w:val="both"/>
      </w:pPr>
      <w:bookmarkStart w:id="32" w:name="_xthqq3a4i4s2" w:colFirst="0" w:colLast="0"/>
      <w:bookmarkEnd w:id="32"/>
      <w:r>
        <w:t>Spatial correlation between gene duplications and genomic features</w:t>
      </w:r>
    </w:p>
    <w:p w14:paraId="7A7C430C" w14:textId="77777777" w:rsidR="00787173" w:rsidRDefault="00A86CA4">
      <w:pPr>
        <w:spacing w:before="400" w:after="120" w:line="312" w:lineRule="auto"/>
        <w:jc w:val="both"/>
      </w:pPr>
      <w:r>
        <w:t>We investigated factors which may have influenced the  rates of gen</w:t>
      </w:r>
      <w:r>
        <w:t xml:space="preserve">e duplication in Vanessa </w:t>
      </w:r>
      <w:proofErr w:type="spellStart"/>
      <w:r>
        <w:t>cardui</w:t>
      </w:r>
      <w:proofErr w:type="spellEnd"/>
      <w:r>
        <w:t>: The relationship between gene gains and genomic features was explored on in 2Mb window size, including the recombination rate as explanatory factor, chromosome type was tested as interaction with the other variables (R2:  0</w:t>
      </w:r>
      <w:r>
        <w:t>.7037,    AdjR2:  0.654, F-statistic: 14.17 on 31 and 185 DF,  p-value: &lt; 2.2e-16). The factors significantly associated to gene gains are the density of LINE:s (</w:t>
      </w:r>
      <w:proofErr w:type="spellStart"/>
      <w:r>
        <w:t>est</w:t>
      </w:r>
      <w:proofErr w:type="spellEnd"/>
      <w:r>
        <w:t xml:space="preserve"> 0.383979±0.122578, t-value  3.133, p-value 0.00202), the density of SINE:s (</w:t>
      </w:r>
      <w:proofErr w:type="spellStart"/>
      <w:r>
        <w:t>est</w:t>
      </w:r>
      <w:proofErr w:type="spellEnd"/>
      <w:r>
        <w:t xml:space="preserve"> -0.452578±</w:t>
      </w:r>
      <w:r>
        <w:t>0.143681, t-value -3.150, p-value 0.00191) and density of DNA-elements (</w:t>
      </w:r>
      <w:proofErr w:type="spellStart"/>
      <w:r>
        <w:t>est</w:t>
      </w:r>
      <w:proofErr w:type="spellEnd"/>
      <w:r>
        <w:t xml:space="preserve"> 0.333417±0.108672, t-value 3.068, p-value 0.00248). When comparing the mean of the counts in each window and comparing those with and without gene gains, the features with signific</w:t>
      </w:r>
      <w:r>
        <w:t>ant difference were LINE:s and LTR, and when excluding W only LTR retained a significant difference in means (suppl table). The recombination rate does not appear to have association to gained genes. The density of genes is just non-significant in the auto</w:t>
      </w:r>
      <w:r>
        <w:t xml:space="preserve">somes with this window size, and has no significant effect on the gene gain distribution on the W or Z-chromosomes. </w:t>
      </w:r>
    </w:p>
    <w:p w14:paraId="0C252F2E" w14:textId="77777777" w:rsidR="00787173" w:rsidRDefault="00A86CA4">
      <w:pPr>
        <w:spacing w:before="400" w:after="120" w:line="312" w:lineRule="auto"/>
        <w:jc w:val="both"/>
      </w:pPr>
      <w:r>
        <w:lastRenderedPageBreak/>
        <w:t xml:space="preserve">We then compared the features on a detailed level in 100 kb windows within a linear model, and now there is a small effect of gene density </w:t>
      </w:r>
      <w:r>
        <w:t>on the number of genes gained on the autosomes. Other significant effects on the number of gained genes on the autosomes are a negative effect of SINEs and a positive effect of LTR. DNA-element, non-LTR and LINEs have an effect on gained genes on both auto</w:t>
      </w:r>
      <w:r>
        <w:t>somes and W-chromosome. Simple repeats are associated with gene gains on the W. (R2:  0.1518, AdjR2:  0.1466, F-statistic: 29.15 on 26 and 4235 DF,  p-value: &lt; 2.2e-16) (suppl table).</w:t>
      </w:r>
    </w:p>
    <w:p w14:paraId="098FA918" w14:textId="77777777" w:rsidR="00787173" w:rsidRDefault="00A86CA4">
      <w:pPr>
        <w:spacing w:before="400" w:after="120" w:line="312" w:lineRule="auto"/>
        <w:jc w:val="both"/>
      </w:pPr>
      <w:r>
        <w:rPr>
          <w:noProof/>
        </w:rPr>
        <w:drawing>
          <wp:inline distT="114300" distB="114300" distL="114300" distR="114300" wp14:anchorId="04D8070B" wp14:editId="6E92E751">
            <wp:extent cx="5900738" cy="5900738"/>
            <wp:effectExtent l="0" t="0" r="0" b="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00738" cy="5900738"/>
                    </a:xfrm>
                    <a:prstGeom prst="rect">
                      <a:avLst/>
                    </a:prstGeom>
                    <a:ln/>
                  </pic:spPr>
                </pic:pic>
              </a:graphicData>
            </a:graphic>
          </wp:inline>
        </w:drawing>
      </w:r>
    </w:p>
    <w:p w14:paraId="6756A5BA" w14:textId="77777777" w:rsidR="00787173" w:rsidRDefault="00A86CA4">
      <w:pPr>
        <w:spacing w:before="400" w:after="120" w:line="312" w:lineRule="auto"/>
        <w:jc w:val="both"/>
      </w:pPr>
      <w:r>
        <w:t xml:space="preserve">E Suppl fig. </w:t>
      </w:r>
      <w:proofErr w:type="spellStart"/>
      <w:r>
        <w:t>Corr</w:t>
      </w:r>
      <w:proofErr w:type="spellEnd"/>
      <w:r>
        <w:t xml:space="preserve"> rec rate vs genomic features</w:t>
      </w:r>
    </w:p>
    <w:p w14:paraId="0220D0A0" w14:textId="77777777" w:rsidR="00787173" w:rsidRDefault="00787173"/>
    <w:p w14:paraId="3FF04DDC" w14:textId="77777777" w:rsidR="00787173" w:rsidRDefault="00A86CA4">
      <w:pPr>
        <w:rPr>
          <w:i/>
        </w:rPr>
      </w:pPr>
      <w:r>
        <w:rPr>
          <w:i/>
        </w:rPr>
        <w:t>Chromosome level assem</w:t>
      </w:r>
      <w:r>
        <w:rPr>
          <w:i/>
        </w:rPr>
        <w:t xml:space="preserve">bly enables us to look at Gene duplications/gains throughout the genome. We observe three patterns: </w:t>
      </w:r>
      <w:proofErr w:type="spellStart"/>
      <w:r>
        <w:rPr>
          <w:i/>
        </w:rPr>
        <w:t>orthogroups</w:t>
      </w:r>
      <w:proofErr w:type="spellEnd"/>
      <w:r>
        <w:rPr>
          <w:i/>
        </w:rPr>
        <w:t xml:space="preserve"> spread between several chromosomes (how many?), </w:t>
      </w:r>
      <w:proofErr w:type="spellStart"/>
      <w:r>
        <w:rPr>
          <w:i/>
        </w:rPr>
        <w:t>orthogroups</w:t>
      </w:r>
      <w:proofErr w:type="spellEnd"/>
      <w:r>
        <w:rPr>
          <w:i/>
        </w:rPr>
        <w:t xml:space="preserve"> in clusters or within the same chromosome. (Also Figure F). </w:t>
      </w:r>
    </w:p>
    <w:p w14:paraId="00E7D28F" w14:textId="77777777" w:rsidR="00787173" w:rsidRDefault="00A86CA4">
      <w:pPr>
        <w:rPr>
          <w:i/>
        </w:rPr>
      </w:pPr>
      <w:r>
        <w:rPr>
          <w:i/>
        </w:rPr>
        <w:t xml:space="preserve">Results of stats </w:t>
      </w:r>
      <w:proofErr w:type="spellStart"/>
      <w:r>
        <w:rPr>
          <w:i/>
        </w:rPr>
        <w:t>genega</w:t>
      </w:r>
      <w:r>
        <w:rPr>
          <w:i/>
        </w:rPr>
        <w:t>in</w:t>
      </w:r>
      <w:proofErr w:type="spellEnd"/>
      <w:r>
        <w:rPr>
          <w:i/>
        </w:rPr>
        <w:t xml:space="preserve"> vs no gains</w:t>
      </w:r>
    </w:p>
    <w:p w14:paraId="58857610" w14:textId="77777777" w:rsidR="00787173" w:rsidRDefault="00A86CA4">
      <w:pPr>
        <w:spacing w:before="400" w:after="120" w:line="312" w:lineRule="auto"/>
        <w:rPr>
          <w:rFonts w:ascii="Proxima Nova" w:eastAsia="Proxima Nova" w:hAnsi="Proxima Nova" w:cs="Proxima Nova"/>
          <w:color w:val="353744"/>
        </w:rPr>
      </w:pPr>
      <w:r>
        <w:rPr>
          <w:rFonts w:ascii="Proxima Nova" w:eastAsia="Proxima Nova" w:hAnsi="Proxima Nova" w:cs="Proxima Nova"/>
          <w:noProof/>
          <w:color w:val="353744"/>
        </w:rPr>
        <w:drawing>
          <wp:inline distT="114300" distB="114300" distL="114300" distR="114300" wp14:anchorId="14C102B8" wp14:editId="4B91FCB9">
            <wp:extent cx="5943600" cy="3276600"/>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2"/>
                    <a:srcRect/>
                    <a:stretch>
                      <a:fillRect/>
                    </a:stretch>
                  </pic:blipFill>
                  <pic:spPr>
                    <a:xfrm>
                      <a:off x="0" y="0"/>
                      <a:ext cx="5943600" cy="3276600"/>
                    </a:xfrm>
                    <a:prstGeom prst="rect">
                      <a:avLst/>
                    </a:prstGeom>
                    <a:ln/>
                  </pic:spPr>
                </pic:pic>
              </a:graphicData>
            </a:graphic>
          </wp:inline>
        </w:drawing>
      </w:r>
    </w:p>
    <w:p w14:paraId="130F33E9" w14:textId="77777777" w:rsidR="00787173" w:rsidRDefault="00A86CA4">
      <w:pPr>
        <w:spacing w:before="400" w:after="120" w:line="312" w:lineRule="auto"/>
      </w:pPr>
      <w:r>
        <w:rPr>
          <w:noProof/>
        </w:rPr>
        <w:drawing>
          <wp:inline distT="114300" distB="114300" distL="114300" distR="114300" wp14:anchorId="3A9921AB" wp14:editId="1FAD7C82">
            <wp:extent cx="2387600" cy="23876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2387600" cy="2387600"/>
                    </a:xfrm>
                    <a:prstGeom prst="rect">
                      <a:avLst/>
                    </a:prstGeom>
                    <a:ln/>
                  </pic:spPr>
                </pic:pic>
              </a:graphicData>
            </a:graphic>
          </wp:inline>
        </w:drawing>
      </w:r>
      <w:r>
        <w:rPr>
          <w:noProof/>
        </w:rPr>
        <w:drawing>
          <wp:anchor distT="114300" distB="114300" distL="114300" distR="114300" simplePos="0" relativeHeight="251664384" behindDoc="1" locked="0" layoutInCell="1" hidden="0" allowOverlap="1" wp14:anchorId="5D8E4378" wp14:editId="35BF2DEF">
            <wp:simplePos x="0" y="0"/>
            <wp:positionH relativeFrom="column">
              <wp:posOffset>2533650</wp:posOffset>
            </wp:positionH>
            <wp:positionV relativeFrom="paragraph">
              <wp:posOffset>285750</wp:posOffset>
            </wp:positionV>
            <wp:extent cx="4041775" cy="2014855"/>
            <wp:effectExtent l="0" t="0" r="0" b="0"/>
            <wp:wrapNone/>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a:stretch>
                      <a:fillRect/>
                    </a:stretch>
                  </pic:blipFill>
                  <pic:spPr>
                    <a:xfrm>
                      <a:off x="0" y="0"/>
                      <a:ext cx="4041775" cy="2014855"/>
                    </a:xfrm>
                    <a:prstGeom prst="rect">
                      <a:avLst/>
                    </a:prstGeom>
                    <a:ln/>
                  </pic:spPr>
                </pic:pic>
              </a:graphicData>
            </a:graphic>
          </wp:anchor>
        </w:drawing>
      </w:r>
    </w:p>
    <w:p w14:paraId="49472665" w14:textId="77777777" w:rsidR="00787173" w:rsidRDefault="00A86CA4">
      <w:pPr>
        <w:rPr>
          <w:sz w:val="20"/>
          <w:szCs w:val="20"/>
        </w:rPr>
      </w:pPr>
      <w:r>
        <w:rPr>
          <w:color w:val="353744"/>
          <w:sz w:val="20"/>
          <w:szCs w:val="20"/>
        </w:rPr>
        <w:t xml:space="preserve">Figure F (preliminary). Window-based analysis: distribution of repeat classes, genes and genes belonging to expanded gene families along the chromosomes. </w:t>
      </w:r>
      <w:r>
        <w:rPr>
          <w:sz w:val="20"/>
          <w:szCs w:val="20"/>
        </w:rPr>
        <w:t xml:space="preserve">Figure G. Correlation between genes and repeats. Figure H. Violin plot of gene gains vs no gene gains </w:t>
      </w:r>
      <w:r>
        <w:rPr>
          <w:sz w:val="20"/>
          <w:szCs w:val="20"/>
        </w:rPr>
        <w:t xml:space="preserve">in different genomic features. </w:t>
      </w:r>
    </w:p>
    <w:p w14:paraId="4998C5BC" w14:textId="77777777" w:rsidR="00787173" w:rsidRDefault="00787173"/>
    <w:p w14:paraId="04E69D5C" w14:textId="77777777" w:rsidR="00787173" w:rsidRDefault="00A86CA4">
      <w:r>
        <w:rPr>
          <w:noProof/>
        </w:rPr>
        <w:lastRenderedPageBreak/>
        <w:drawing>
          <wp:inline distT="19050" distB="19050" distL="19050" distR="19050" wp14:anchorId="0251ED6A" wp14:editId="1C0DA8D8">
            <wp:extent cx="5943600" cy="4343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4343400"/>
                    </a:xfrm>
                    <a:prstGeom prst="rect">
                      <a:avLst/>
                    </a:prstGeom>
                    <a:ln/>
                  </pic:spPr>
                </pic:pic>
              </a:graphicData>
            </a:graphic>
          </wp:inline>
        </w:drawing>
      </w:r>
    </w:p>
    <w:p w14:paraId="1E2F80A8" w14:textId="77777777" w:rsidR="00787173" w:rsidRDefault="00A86CA4">
      <w:r>
        <w:rPr>
          <w:color w:val="353744"/>
          <w:sz w:val="20"/>
          <w:szCs w:val="20"/>
        </w:rPr>
        <w:t>Figure F (version 2).</w:t>
      </w:r>
    </w:p>
    <w:p w14:paraId="1F676348" w14:textId="77777777" w:rsidR="00787173" w:rsidRDefault="00A86CA4">
      <w:pPr>
        <w:pStyle w:val="Heading1"/>
        <w:spacing w:line="312" w:lineRule="auto"/>
        <w:rPr>
          <w:color w:val="B7B7B7"/>
        </w:rPr>
      </w:pPr>
      <w:bookmarkStart w:id="33" w:name="_dxjj682ttjk6" w:colFirst="0" w:colLast="0"/>
      <w:bookmarkEnd w:id="33"/>
      <w:r>
        <w:t>Discussion</w:t>
      </w:r>
    </w:p>
    <w:p w14:paraId="5C58881D" w14:textId="77777777" w:rsidR="00787173" w:rsidRDefault="00A86CA4">
      <w:pPr>
        <w:jc w:val="both"/>
      </w:pPr>
      <w:r>
        <w:t xml:space="preserve">In this study we improve genome assembly for further analysis, </w:t>
      </w:r>
      <w:proofErr w:type="spellStart"/>
      <w:r>
        <w:t>analyse</w:t>
      </w:r>
      <w:proofErr w:type="spellEnd"/>
      <w:r>
        <w:t xml:space="preserve"> interplay of selection, recombination and selfish genetic elements shaping the genome of </w:t>
      </w:r>
      <w:r>
        <w:rPr>
          <w:i/>
        </w:rPr>
        <w:t xml:space="preserve">Vanessa </w:t>
      </w:r>
      <w:proofErr w:type="spellStart"/>
      <w:r>
        <w:rPr>
          <w:i/>
        </w:rPr>
        <w:t>cardui</w:t>
      </w:r>
      <w:proofErr w:type="spellEnd"/>
      <w:r>
        <w:rPr>
          <w:i/>
        </w:rPr>
        <w:t xml:space="preserve"> </w:t>
      </w:r>
      <w:r>
        <w:t>and provide f</w:t>
      </w:r>
      <w:r>
        <w:t>irst insights on adaptation to migratory lifestyle. We are able to make broad conclusions applicable to the entire Lepidoptera.</w:t>
      </w:r>
    </w:p>
    <w:p w14:paraId="4B6A9AE6" w14:textId="77777777" w:rsidR="00787173" w:rsidRDefault="00A86CA4">
      <w:pPr>
        <w:pStyle w:val="Heading2"/>
      </w:pPr>
      <w:bookmarkStart w:id="34" w:name="_uguqnifj1lbs" w:colFirst="0" w:colLast="0"/>
      <w:bookmarkEnd w:id="34"/>
      <w:r>
        <w:t>Linkage map improves analysis of genome evolution</w:t>
      </w:r>
    </w:p>
    <w:p w14:paraId="53C545A4" w14:textId="77777777" w:rsidR="00787173" w:rsidRDefault="00A86CA4">
      <w:pPr>
        <w:jc w:val="both"/>
      </w:pPr>
      <w:commentRangeStart w:id="35"/>
      <w:r>
        <w:t>Major challenges in insect genome assembly projects are dealing with repetitive regions and high levels of heterozygosity. We overcome those by using a combined approach: using long-read sequencing, scaffolding with Hi-C and additional verification using l</w:t>
      </w:r>
      <w:r>
        <w:t>inkage map. Construction of linkage</w:t>
      </w:r>
      <w:commentRangeEnd w:id="35"/>
      <w:r>
        <w:commentReference w:id="35"/>
      </w:r>
      <w:r>
        <w:t xml:space="preserve"> map is of particular importance for this paper, since it gives access to: a) verifies contiguity of chromosome level assembly, b) gives new insights to pattern of recombination and opens up possibility for all consecu</w:t>
      </w:r>
      <w:r>
        <w:t>tive analysis of interaction between different evolutionary forces, d) allows reliable analysis of spatial distribution of genes and repeats (TE).</w:t>
      </w:r>
    </w:p>
    <w:p w14:paraId="520D877C" w14:textId="77777777" w:rsidR="00787173" w:rsidRDefault="00787173">
      <w:pPr>
        <w:jc w:val="both"/>
      </w:pPr>
    </w:p>
    <w:p w14:paraId="6C1370E4" w14:textId="77777777" w:rsidR="00787173" w:rsidRDefault="00A86CA4">
      <w:pPr>
        <w:jc w:val="both"/>
      </w:pPr>
      <w:r>
        <w:lastRenderedPageBreak/>
        <w:t xml:space="preserve">High quality genome assembly allows the first comparative look at the Vanessa </w:t>
      </w:r>
      <w:proofErr w:type="spellStart"/>
      <w:r>
        <w:t>cardui</w:t>
      </w:r>
      <w:proofErr w:type="spellEnd"/>
      <w:r>
        <w:t xml:space="preserve"> genome within Lepidopte</w:t>
      </w:r>
      <w:r>
        <w:t xml:space="preserve">ra in general and Nymphalid clade in particular. Vanessa </w:t>
      </w:r>
      <w:proofErr w:type="spellStart"/>
      <w:r>
        <w:t>cardui</w:t>
      </w:r>
      <w:proofErr w:type="spellEnd"/>
      <w:r>
        <w:t xml:space="preserve"> is extraordinary in its natural history traits as it: performs one of the longest migrations known to insect </w:t>
      </w:r>
      <w:commentRangeStart w:id="36"/>
      <w:r>
        <w:t>species</w:t>
      </w:r>
      <w:commentRangeEnd w:id="36"/>
      <w:r>
        <w:commentReference w:id="36"/>
      </w:r>
      <w:r>
        <w:t>, cosmopolitan and has high adaptability to a variety of environmental co</w:t>
      </w:r>
      <w:r>
        <w:t xml:space="preserve">nditions and host </w:t>
      </w:r>
      <w:proofErr w:type="spellStart"/>
      <w:r>
        <w:t>plants.THis</w:t>
      </w:r>
      <w:proofErr w:type="spellEnd"/>
      <w:r>
        <w:t xml:space="preserve"> combination of trait also results in high levels of heterozygosity and effective population size. In some cases phenotypic traits may manifest themselves already on the level of the basic genomic features. </w:t>
      </w:r>
      <w:commentRangeStart w:id="37"/>
      <w:r>
        <w:t xml:space="preserve">Vanessa has average </w:t>
      </w:r>
      <w:r>
        <w:t>genome size</w:t>
      </w:r>
      <w:commentRangeEnd w:id="37"/>
      <w:r>
        <w:commentReference w:id="37"/>
      </w:r>
      <w:r>
        <w:t xml:space="preserve"> (Table A) and presumably ancestral karyotype and high synteny (Figure H). </w:t>
      </w:r>
      <w:commentRangeStart w:id="38"/>
      <w:r>
        <w:t>Vanessa genome is characterized by a relatively small number of genes, repeats and moderate recombination rate.</w:t>
      </w:r>
      <w:commentRangeEnd w:id="38"/>
      <w:r>
        <w:commentReference w:id="38"/>
      </w:r>
      <w:r>
        <w:t xml:space="preserve"> Analysis of species-specific gene families shows the</w:t>
      </w:r>
      <w:r>
        <w:t xml:space="preserve"> values on the lower end of the spectrum, while overall number of duplications on Nymphalid tree is very variable (Figure A).</w:t>
      </w:r>
    </w:p>
    <w:p w14:paraId="40DEDAA8" w14:textId="77777777" w:rsidR="00787173" w:rsidRDefault="00787173">
      <w:pPr>
        <w:jc w:val="both"/>
        <w:rPr>
          <w:color w:val="B7B7B7"/>
        </w:rPr>
      </w:pPr>
    </w:p>
    <w:p w14:paraId="40773460" w14:textId="77777777" w:rsidR="00787173" w:rsidRDefault="00A86CA4">
      <w:pPr>
        <w:jc w:val="both"/>
        <w:rPr>
          <w:color w:val="B7B7B7"/>
        </w:rPr>
      </w:pPr>
      <w:r>
        <w:t xml:space="preserve">Another </w:t>
      </w:r>
      <w:proofErr w:type="spellStart"/>
      <w:r>
        <w:t>speciality</w:t>
      </w:r>
      <w:proofErr w:type="spellEnd"/>
      <w:r>
        <w:t xml:space="preserve"> of the presented genome assembly is presence of the W chromosome. This chromosome presents a specific challeng</w:t>
      </w:r>
      <w:r>
        <w:t xml:space="preserve">e for assembly projects that is not present in the majority of available Lepidoptera genomes. We observe very little connection with other known chromosomes from Bombyx and </w:t>
      </w:r>
      <w:proofErr w:type="spellStart"/>
      <w:r>
        <w:t>Heliconius</w:t>
      </w:r>
      <w:proofErr w:type="spellEnd"/>
      <w:r>
        <w:t xml:space="preserve">, which confirms identification of the W chromosome. We discuss specific </w:t>
      </w:r>
      <w:r>
        <w:t xml:space="preserve">traits of w chromosome and Vanessa sex </w:t>
      </w:r>
      <w:proofErr w:type="spellStart"/>
      <w:r>
        <w:t>deteremination</w:t>
      </w:r>
      <w:proofErr w:type="spellEnd"/>
      <w:r>
        <w:t xml:space="preserve"> system below.</w:t>
      </w:r>
    </w:p>
    <w:p w14:paraId="38211C72" w14:textId="77777777" w:rsidR="00787173" w:rsidRDefault="00A86CA4">
      <w:pPr>
        <w:pStyle w:val="Heading2"/>
      </w:pPr>
      <w:bookmarkStart w:id="39" w:name="_r32wm5nvn894" w:colFirst="0" w:colLast="0"/>
      <w:bookmarkEnd w:id="39"/>
      <w:r>
        <w:t xml:space="preserve">Adaptation to migration </w:t>
      </w:r>
    </w:p>
    <w:p w14:paraId="694D0586" w14:textId="77777777" w:rsidR="00787173" w:rsidRDefault="00A86CA4">
      <w:pPr>
        <w:jc w:val="both"/>
      </w:pPr>
      <w:r>
        <w:t xml:space="preserve">Vanessa </w:t>
      </w:r>
      <w:proofErr w:type="spellStart"/>
      <w:r>
        <w:t>cardui</w:t>
      </w:r>
      <w:proofErr w:type="spellEnd"/>
      <w:r>
        <w:t xml:space="preserve"> is a striking model organism for studying butterfly migration, but as of now genomic features underlying this </w:t>
      </w:r>
      <w:proofErr w:type="spellStart"/>
      <w:r>
        <w:t>behaviour</w:t>
      </w:r>
      <w:proofErr w:type="spellEnd"/>
      <w:r>
        <w:t xml:space="preserve"> were only characterized for </w:t>
      </w:r>
      <w:r>
        <w:t>a handful of species and nothing is known about Vanessa in particular. Genomic analysis of such complex phenotypes as a migration requires a combination of multiple approaches. The prominent approach in studying natural selection and adaptation, while havi</w:t>
      </w:r>
      <w:r>
        <w:t>ng access to the single genome of the species is analysis of gene family evolutio</w:t>
      </w:r>
      <w:commentRangeStart w:id="40"/>
      <w:r>
        <w:t>n. W</w:t>
      </w:r>
      <w:commentRangeEnd w:id="40"/>
      <w:r>
        <w:commentReference w:id="40"/>
      </w:r>
      <w:r>
        <w:t xml:space="preserve">e use analysis of gene gains as a way to determine </w:t>
      </w:r>
      <w:proofErr w:type="spellStart"/>
      <w:r>
        <w:t>orthogroups</w:t>
      </w:r>
      <w:proofErr w:type="spellEnd"/>
      <w:r>
        <w:t xml:space="preserve"> potentially evolved in response to adaptation. </w:t>
      </w:r>
    </w:p>
    <w:p w14:paraId="4AD9C3CA" w14:textId="77777777" w:rsidR="00787173" w:rsidRDefault="00787173">
      <w:pPr>
        <w:jc w:val="both"/>
      </w:pPr>
    </w:p>
    <w:p w14:paraId="1F38FB9E" w14:textId="77777777" w:rsidR="00787173" w:rsidRDefault="00A86CA4">
      <w:pPr>
        <w:jc w:val="both"/>
      </w:pPr>
      <w:r>
        <w:t>Genomics of migration is investigated in great detail fo</w:t>
      </w:r>
      <w:r>
        <w:t xml:space="preserve">r Monarch butterflies. Combination of population, functional and epigenetic studies demonstrate genes involved in orientation, chemoreception, </w:t>
      </w:r>
      <w:proofErr w:type="spellStart"/>
      <w:r>
        <w:t>resultation</w:t>
      </w:r>
      <w:proofErr w:type="spellEnd"/>
      <w:r>
        <w:t xml:space="preserve"> circadian clock mechanism, central complex associated genes are associated in migration. Despite the </w:t>
      </w:r>
      <w:r>
        <w:t xml:space="preserve">fact that migratory behavior evolved multiple times in Lepidoptera, some of the above mentioned mechanisms play such a major role, that one may </w:t>
      </w:r>
      <w:proofErr w:type="spellStart"/>
      <w:r>
        <w:t>comprae</w:t>
      </w:r>
      <w:proofErr w:type="spellEnd"/>
      <w:r>
        <w:t xml:space="preserve"> if same of these genes are involved in migration in Vanessa </w:t>
      </w:r>
      <w:proofErr w:type="spellStart"/>
      <w:r>
        <w:t>cardui</w:t>
      </w:r>
      <w:proofErr w:type="spellEnd"/>
      <w:r>
        <w:t>. On the level of gene duplication stu</w:t>
      </w:r>
      <w:r>
        <w:t xml:space="preserve">dies we observed that large number of gene families gained and expanded in the </w:t>
      </w:r>
      <w:r>
        <w:rPr>
          <w:i/>
        </w:rPr>
        <w:t xml:space="preserve">Vanessa </w:t>
      </w:r>
      <w:proofErr w:type="spellStart"/>
      <w:r>
        <w:rPr>
          <w:i/>
        </w:rPr>
        <w:t>cardui</w:t>
      </w:r>
      <w:proofErr w:type="spellEnd"/>
      <w:r>
        <w:t xml:space="preserve"> genome are involved in fat metabolism.</w:t>
      </w:r>
      <w:commentRangeStart w:id="41"/>
      <w:r>
        <w:t xml:space="preserve"> It was previously shown that accumulation of fat is of particular importance for long range migration (Figure B a).</w:t>
      </w:r>
      <w:commentRangeEnd w:id="41"/>
      <w:r>
        <w:commentReference w:id="41"/>
      </w:r>
      <w:r>
        <w:t xml:space="preserve"> </w:t>
      </w:r>
    </w:p>
    <w:p w14:paraId="6819B111" w14:textId="77777777" w:rsidR="00787173" w:rsidRDefault="00787173">
      <w:pPr>
        <w:jc w:val="both"/>
      </w:pPr>
    </w:p>
    <w:p w14:paraId="3CAABCC2" w14:textId="77777777" w:rsidR="00787173" w:rsidRDefault="00A86CA4">
      <w:pPr>
        <w:jc w:val="both"/>
      </w:pPr>
      <w:r>
        <w:t>On</w:t>
      </w:r>
      <w:r>
        <w:t>e can assume that some of the genetic mechanisms can be reused in Vanessa. However, it’s unlikely that adaptation of a highly migratory lifestyle involves the same set of genes in different species (Monarch butterfly). We show it by comparing migratory gen</w:t>
      </w:r>
      <w:r>
        <w:t xml:space="preserve">e dataset with Vanessa </w:t>
      </w:r>
      <w:proofErr w:type="spellStart"/>
      <w:r>
        <w:t>cardui</w:t>
      </w:r>
      <w:proofErr w:type="spellEnd"/>
      <w:r>
        <w:t xml:space="preserve"> gained genes. Set of </w:t>
      </w:r>
      <w:proofErr w:type="spellStart"/>
      <w:r>
        <w:t>orthogroups</w:t>
      </w:r>
      <w:proofErr w:type="spellEnd"/>
      <w:r>
        <w:t xml:space="preserve"> containing </w:t>
      </w:r>
    </w:p>
    <w:p w14:paraId="7D18214F" w14:textId="77777777" w:rsidR="00787173" w:rsidRDefault="00787173">
      <w:pPr>
        <w:jc w:val="both"/>
      </w:pPr>
    </w:p>
    <w:p w14:paraId="21C2D4CE" w14:textId="77777777" w:rsidR="00787173" w:rsidRDefault="00A86CA4">
      <w:pPr>
        <w:pStyle w:val="Heading2"/>
      </w:pPr>
      <w:bookmarkStart w:id="42" w:name="_1muzci9d7mdd" w:colFirst="0" w:colLast="0"/>
      <w:bookmarkEnd w:id="42"/>
      <w:r>
        <w:lastRenderedPageBreak/>
        <w:t>Evolution of high adaptability</w:t>
      </w:r>
    </w:p>
    <w:p w14:paraId="4A6A951D" w14:textId="77777777" w:rsidR="00787173" w:rsidRDefault="00A86CA4">
      <w:pPr>
        <w:jc w:val="both"/>
      </w:pPr>
      <w:r>
        <w:t xml:space="preserve">Looking beyond the question of adaptation to migration in particular we characterized all the gene families which experienced significant changes in </w:t>
      </w:r>
      <w:r>
        <w:t xml:space="preserve">evolution of the species. In addition to the above mentioned fat metabolism we observe drastic expansion of gene regulation genes (Figure A a). We see it as a signature of high adaptive capability in expansion of gene </w:t>
      </w:r>
      <w:commentRangeStart w:id="43"/>
      <w:r>
        <w:t>regulation genes</w:t>
      </w:r>
      <w:commentRangeEnd w:id="43"/>
      <w:r>
        <w:commentReference w:id="43"/>
      </w:r>
      <w:r>
        <w:t xml:space="preserve">. In </w:t>
      </w:r>
      <w:proofErr w:type="spellStart"/>
      <w:r>
        <w:t>it’s</w:t>
      </w:r>
      <w:proofErr w:type="spellEnd"/>
      <w:r>
        <w:t xml:space="preserve"> lifestyle</w:t>
      </w:r>
      <w:r>
        <w:t xml:space="preserve"> Painted Lady needs not only to be capable for long distance fights and orientation, but also be able to adapt to diverse host plants, various habitats, different environmental conditions, temperature. </w:t>
      </w:r>
    </w:p>
    <w:p w14:paraId="75E74ECD" w14:textId="77777777" w:rsidR="00787173" w:rsidRDefault="00787173">
      <w:pPr>
        <w:jc w:val="both"/>
      </w:pPr>
    </w:p>
    <w:p w14:paraId="45C70370" w14:textId="77777777" w:rsidR="00787173" w:rsidRDefault="00A86CA4">
      <w:pPr>
        <w:jc w:val="both"/>
      </w:pPr>
      <w:r>
        <w:t xml:space="preserve">Local adaptation could be a natural process in this </w:t>
      </w:r>
      <w:r>
        <w:t>situation, however it may have a lower impact on multigenerational migrant. As environments are drastically changing between generations, passing genes allowing adaptation to the habitat, which was inhabited by parents, may not be beneficial. On the contra</w:t>
      </w:r>
      <w:r>
        <w:t xml:space="preserve">ry, high </w:t>
      </w:r>
      <w:commentRangeStart w:id="44"/>
      <w:r>
        <w:t>plasticity an</w:t>
      </w:r>
      <w:commentRangeEnd w:id="44"/>
      <w:r>
        <w:commentReference w:id="44"/>
      </w:r>
      <w:r>
        <w:t>d adaptability of the genome may play a crucial role. Another consequence of this process is maintenance of high heterozygosity (Aurora’s paper).</w:t>
      </w:r>
    </w:p>
    <w:p w14:paraId="7EDBA7FD" w14:textId="77777777" w:rsidR="00787173" w:rsidRDefault="00787173">
      <w:pPr>
        <w:ind w:left="720"/>
      </w:pPr>
    </w:p>
    <w:p w14:paraId="4BC89FFA" w14:textId="77777777" w:rsidR="00787173" w:rsidRDefault="00A86CA4">
      <w:pPr>
        <w:pStyle w:val="Heading2"/>
      </w:pPr>
      <w:bookmarkStart w:id="45" w:name="_3u31swi6s7c6" w:colFirst="0" w:colLast="0"/>
      <w:bookmarkEnd w:id="45"/>
      <w:r>
        <w:t>Role of recombination in genome evolution</w:t>
      </w:r>
    </w:p>
    <w:p w14:paraId="6AAE1874" w14:textId="77777777" w:rsidR="00787173" w:rsidRDefault="00A86CA4">
      <w:pPr>
        <w:jc w:val="both"/>
      </w:pPr>
      <w:r>
        <w:t>Estimation of the recombination rate is vi</w:t>
      </w:r>
      <w:r>
        <w:t>tal for all evolutionary research</w:t>
      </w:r>
      <w:commentRangeStart w:id="46"/>
      <w:r>
        <w:t xml:space="preserve">. </w:t>
      </w:r>
      <w:commentRangeEnd w:id="46"/>
      <w:r>
        <w:commentReference w:id="46"/>
      </w:r>
      <w:r>
        <w:t xml:space="preserve"> Despite the high importance of detailed recombination maps, they are only available for a handful of butterfly species. In several cases linkage maps are used to improve genome assemblies, but analysis of recombination rate is not accessed. </w:t>
      </w:r>
      <w:r>
        <w:br/>
        <w:t>Genome wide a</w:t>
      </w:r>
      <w:r>
        <w:t>verage recombination rate varies from</w:t>
      </w:r>
      <w:commentRangeStart w:id="47"/>
      <w:r>
        <w:t xml:space="preserve">  </w:t>
      </w:r>
      <w:commentRangeEnd w:id="47"/>
      <w:r>
        <w:commentReference w:id="47"/>
      </w:r>
      <w:r>
        <w:t xml:space="preserve"> with average value of </w:t>
      </w:r>
      <w:commentRangeStart w:id="48"/>
      <w:r>
        <w:t xml:space="preserve"> </w:t>
      </w:r>
      <w:commentRangeEnd w:id="48"/>
      <w:r>
        <w:commentReference w:id="48"/>
      </w:r>
      <w:r>
        <w:t xml:space="preserve">, which falls into the range of values obtained for other Lepidoptera species. Recombination rate estimated for postman butterflies </w:t>
      </w:r>
      <w:proofErr w:type="spellStart"/>
      <w:r>
        <w:t>Heliconius</w:t>
      </w:r>
      <w:proofErr w:type="spellEnd"/>
      <w:r>
        <w:t xml:space="preserve"> </w:t>
      </w:r>
      <w:proofErr w:type="spellStart"/>
      <w:r>
        <w:t>erato</w:t>
      </w:r>
      <w:proofErr w:type="spellEnd"/>
      <w:r>
        <w:t xml:space="preserve"> equals 6 </w:t>
      </w:r>
      <w:proofErr w:type="spellStart"/>
      <w:r>
        <w:t>cM</w:t>
      </w:r>
      <w:proofErr w:type="spellEnd"/>
      <w:r>
        <w:t>/Mb (</w:t>
      </w:r>
      <w:hyperlink r:id="rId26">
        <w:r>
          <w:rPr>
            <w:rFonts w:ascii="Roboto" w:eastAsia="Roboto" w:hAnsi="Roboto" w:cs="Roboto"/>
            <w:color w:val="1155CC"/>
            <w:sz w:val="21"/>
            <w:szCs w:val="21"/>
            <w:u w:val="single"/>
          </w:rPr>
          <w:t>10.1038/sj.hdy.6800619</w:t>
        </w:r>
      </w:hyperlink>
      <w:r>
        <w:t xml:space="preserve">), while </w:t>
      </w:r>
      <w:r>
        <w:t xml:space="preserve">closely related species H. </w:t>
      </w:r>
      <w:proofErr w:type="spellStart"/>
      <w:r>
        <w:t>melpomene</w:t>
      </w:r>
      <w:proofErr w:type="spellEnd"/>
      <w:r>
        <w:t xml:space="preserve"> has slightly lower reco</w:t>
      </w:r>
      <w:commentRangeStart w:id="49"/>
      <w:r>
        <w:t xml:space="preserve">mbination rate: 5.5 </w:t>
      </w:r>
      <w:proofErr w:type="spellStart"/>
      <w:r>
        <w:t>cM</w:t>
      </w:r>
      <w:proofErr w:type="spellEnd"/>
      <w:r>
        <w:t>/Mb (</w:t>
      </w:r>
      <w:proofErr w:type="spellStart"/>
      <w:r>
        <w:t>Jiggins</w:t>
      </w:r>
      <w:proofErr w:type="spellEnd"/>
      <w:r>
        <w:t xml:space="preserve"> et al. 2005). More distant species, silk moth B. mori.  average recombination rate of 4.6 </w:t>
      </w:r>
      <w:proofErr w:type="spellStart"/>
      <w:r>
        <w:t>cM</w:t>
      </w:r>
      <w:proofErr w:type="spellEnd"/>
      <w:r>
        <w:t>/Mb (</w:t>
      </w:r>
      <w:proofErr w:type="spellStart"/>
      <w:r>
        <w:t>Yasucochi</w:t>
      </w:r>
      <w:proofErr w:type="spellEnd"/>
      <w:r>
        <w:t xml:space="preserve"> 1998). In other insect species,  honey bees, recombina</w:t>
      </w:r>
      <w:r>
        <w:t xml:space="preserve">tion rates significantly exceed these numbers: 19 </w:t>
      </w:r>
      <w:proofErr w:type="spellStart"/>
      <w:r>
        <w:t>cM</w:t>
      </w:r>
      <w:proofErr w:type="spellEnd"/>
      <w:r>
        <w:t>/Mb (</w:t>
      </w:r>
      <w:proofErr w:type="spellStart"/>
      <w:r>
        <w:t>doi</w:t>
      </w:r>
      <w:proofErr w:type="spellEnd"/>
      <w:r>
        <w:t xml:space="preserve">: 10.1101/gr.5680406). </w:t>
      </w:r>
      <w:commentRangeEnd w:id="49"/>
      <w:r>
        <w:commentReference w:id="49"/>
      </w:r>
      <w:r>
        <w:t xml:space="preserve">However, it's difficult to compare recombination maps made with different methods and technical aspects should always be considered while comparing recombination rates. </w:t>
      </w:r>
    </w:p>
    <w:p w14:paraId="33ED03CA" w14:textId="77777777" w:rsidR="00787173" w:rsidRDefault="00787173">
      <w:pPr>
        <w:jc w:val="both"/>
      </w:pPr>
    </w:p>
    <w:p w14:paraId="26B73A92" w14:textId="77777777" w:rsidR="00787173" w:rsidRDefault="00A86CA4">
      <w:pPr>
        <w:jc w:val="both"/>
      </w:pPr>
      <w:r>
        <w:t xml:space="preserve">Variation in recombination rate is suggested to be a trait under selection (ref). A high recombination rate could potentially increase diversity and efficiency of selection (ref). However, in a species with very high heterozygosity (and a high estimation </w:t>
      </w:r>
      <w:r>
        <w:t xml:space="preserve">of Ne) the selection pressure to evolve a high recombination rate is low. There is possibly even a reversed selection pressure to reduce the number of </w:t>
      </w:r>
      <w:proofErr w:type="spellStart"/>
      <w:r>
        <w:t>recombinations</w:t>
      </w:r>
      <w:proofErr w:type="spellEnd"/>
      <w:r>
        <w:t xml:space="preserve"> since recombination could have negative effects, such as uncoupling of beneficial allele c</w:t>
      </w:r>
      <w:r>
        <w:t xml:space="preserve">ombinations and mutagenicity (ref). </w:t>
      </w:r>
    </w:p>
    <w:p w14:paraId="5E4EB2E0" w14:textId="77777777" w:rsidR="00787173" w:rsidRDefault="00A86CA4">
      <w:pPr>
        <w:jc w:val="both"/>
      </w:pPr>
      <w:r>
        <w:t>Unfortunately, we don’t have population data to test this hypothesis.</w:t>
      </w:r>
    </w:p>
    <w:p w14:paraId="0C31324A" w14:textId="77777777" w:rsidR="00787173" w:rsidRDefault="00787173">
      <w:pPr>
        <w:jc w:val="both"/>
      </w:pPr>
    </w:p>
    <w:p w14:paraId="5662FE79" w14:textId="77777777" w:rsidR="00787173" w:rsidRDefault="00A86CA4">
      <w:pPr>
        <w:jc w:val="both"/>
      </w:pPr>
      <w:r>
        <w:t>What factors influence the difference in recombination rate globally and within Lepidoptera? Variation of the recombination rate is observed not onl</w:t>
      </w:r>
      <w:r>
        <w:t xml:space="preserve">y on taxonomic level, but also within the same genome, as it might be a consequence of the difference in number and size of </w:t>
      </w:r>
      <w:r>
        <w:lastRenderedPageBreak/>
        <w:t>chromosome</w:t>
      </w:r>
      <w:commentRangeStart w:id="50"/>
      <w:r>
        <w:t xml:space="preserve">s. </w:t>
      </w:r>
      <w:commentRangeEnd w:id="50"/>
      <w:r>
        <w:commentReference w:id="50"/>
      </w:r>
      <w:r>
        <w:t xml:space="preserve">We observed a negative correlation between length of the chromosomes and recombination, also observed in </w:t>
      </w:r>
      <w:proofErr w:type="spellStart"/>
      <w:r>
        <w:t>Heliconius</w:t>
      </w:r>
      <w:proofErr w:type="spellEnd"/>
      <w:r>
        <w:t xml:space="preserve"> </w:t>
      </w:r>
      <w:r>
        <w:t>(ref)</w:t>
      </w:r>
      <w:commentRangeStart w:id="51"/>
      <w:r>
        <w:t xml:space="preserve"> </w:t>
      </w:r>
      <w:commentRangeEnd w:id="51"/>
      <w:r>
        <w:commentReference w:id="51"/>
      </w:r>
    </w:p>
    <w:p w14:paraId="2EC94DA3" w14:textId="77777777" w:rsidR="00787173" w:rsidRDefault="00787173">
      <w:pPr>
        <w:jc w:val="both"/>
      </w:pPr>
    </w:p>
    <w:p w14:paraId="7BB42C58" w14:textId="77777777" w:rsidR="00787173" w:rsidRDefault="00A86CA4">
      <w:pPr>
        <w:jc w:val="both"/>
      </w:pPr>
      <w:r>
        <w:t xml:space="preserve">We went beyond and investigated factors which may shape the recombination landscape in </w:t>
      </w:r>
      <w:proofErr w:type="spellStart"/>
      <w:r>
        <w:rPr>
          <w:i/>
        </w:rPr>
        <w:t>V.cardui</w:t>
      </w:r>
      <w:proofErr w:type="spellEnd"/>
      <w:r>
        <w:rPr>
          <w:i/>
        </w:rPr>
        <w:t>.</w:t>
      </w:r>
    </w:p>
    <w:p w14:paraId="4A162CC5" w14:textId="77777777" w:rsidR="00787173" w:rsidRDefault="00A86CA4">
      <w:pPr>
        <w:pStyle w:val="Heading2"/>
        <w:rPr>
          <w:i/>
        </w:rPr>
      </w:pPr>
      <w:bookmarkStart w:id="52" w:name="_dy6s2vu6i57z" w:colFirst="0" w:colLast="0"/>
      <w:bookmarkEnd w:id="52"/>
      <w:r>
        <w:t xml:space="preserve">Recombination landscape in </w:t>
      </w:r>
      <w:proofErr w:type="spellStart"/>
      <w:r>
        <w:rPr>
          <w:i/>
        </w:rPr>
        <w:t>V.cardui</w:t>
      </w:r>
      <w:proofErr w:type="spellEnd"/>
    </w:p>
    <w:p w14:paraId="4FC064B2" w14:textId="77777777" w:rsidR="00787173" w:rsidRDefault="00A86CA4">
      <w:pPr>
        <w:jc w:val="both"/>
      </w:pPr>
      <w:r>
        <w:t xml:space="preserve">What factors shape the recombination landscape in </w:t>
      </w:r>
      <w:r>
        <w:rPr>
          <w:i/>
        </w:rPr>
        <w:t xml:space="preserve">Vanessa </w:t>
      </w:r>
      <w:proofErr w:type="spellStart"/>
      <w:r>
        <w:rPr>
          <w:i/>
        </w:rPr>
        <w:t>cardui</w:t>
      </w:r>
      <w:proofErr w:type="spellEnd"/>
      <w:r>
        <w:t>? As discussed before, earlier studies have show</w:t>
      </w:r>
      <w:r>
        <w:t>n a correlation between recombination rate and chromosome size, we observed this but when looking across the whole genome the effect of chromosome size is not significant. In order to address patterns of variation of recombination along the genome one need</w:t>
      </w:r>
      <w:r>
        <w:t>s to take into account detailed genome architecture: consider positions and spatial distribution of the coding genes and transposable elements (as we don’t have population data). In this study we conclude that the only predictors significantly associated w</w:t>
      </w:r>
      <w:r>
        <w:t xml:space="preserve">ith recombination rate are the position on the chromosome and density of two repeat classes: </w:t>
      </w:r>
      <w:commentRangeStart w:id="53"/>
      <w:r>
        <w:t>SINE and non-LTR</w:t>
      </w:r>
      <w:commentRangeEnd w:id="53"/>
      <w:r>
        <w:commentReference w:id="53"/>
      </w:r>
      <w:r>
        <w:t>.</w:t>
      </w:r>
    </w:p>
    <w:p w14:paraId="22E3E66B" w14:textId="77777777" w:rsidR="00787173" w:rsidRDefault="00787173">
      <w:pPr>
        <w:jc w:val="both"/>
        <w:rPr>
          <w:rFonts w:ascii="Courier New" w:eastAsia="Courier New" w:hAnsi="Courier New" w:cs="Courier New"/>
        </w:rPr>
      </w:pPr>
    </w:p>
    <w:p w14:paraId="1C0B63FA" w14:textId="77777777" w:rsidR="00787173" w:rsidRDefault="00A86CA4">
      <w:pPr>
        <w:jc w:val="both"/>
      </w:pPr>
      <w:r>
        <w:t>We first addressed correlation between gene content and recom</w:t>
      </w:r>
      <w:commentRangeStart w:id="54"/>
      <w:r>
        <w:t>bination.</w:t>
      </w:r>
      <w:commentRangeEnd w:id="54"/>
      <w:r>
        <w:commentReference w:id="54"/>
      </w:r>
      <w:r>
        <w:t xml:space="preserve"> It was previously suggested that recombination rate is positively c</w:t>
      </w:r>
      <w:r>
        <w:t xml:space="preserve">orrelated with gene density. Overall, is Vanessa </w:t>
      </w:r>
      <w:proofErr w:type="spellStart"/>
      <w:r>
        <w:t>cardui</w:t>
      </w:r>
      <w:proofErr w:type="spellEnd"/>
      <w:r>
        <w:t xml:space="preserve"> we observe weak positive correlation between gene density and chromosome s</w:t>
      </w:r>
      <w:commentRangeStart w:id="55"/>
      <w:r>
        <w:t>ize</w:t>
      </w:r>
      <w:commentRangeEnd w:id="55"/>
      <w:r>
        <w:commentReference w:id="55"/>
      </w:r>
      <w:r>
        <w:t>, however no correlation is observed between coding sequence and recombination rate (Figure C). For our data, there is n</w:t>
      </w:r>
      <w:r>
        <w:t xml:space="preserve">o significant correlation between recombination rate and gene density or CDS content. (Figure E) </w:t>
      </w:r>
    </w:p>
    <w:p w14:paraId="7C071DC5" w14:textId="77777777" w:rsidR="00787173" w:rsidRDefault="00A86CA4">
      <w:pPr>
        <w:numPr>
          <w:ilvl w:val="2"/>
          <w:numId w:val="2"/>
        </w:numPr>
        <w:spacing w:before="400" w:line="312" w:lineRule="auto"/>
        <w:jc w:val="both"/>
      </w:pPr>
      <w:r>
        <w:t>However, we observe the opposite spatial pattern in gene and GC-content distribution throughout the chromosome: it increased towards ends (Figure D)</w:t>
      </w:r>
    </w:p>
    <w:p w14:paraId="380E185C" w14:textId="77777777" w:rsidR="00787173" w:rsidRDefault="00A86CA4">
      <w:pPr>
        <w:numPr>
          <w:ilvl w:val="1"/>
          <w:numId w:val="2"/>
        </w:numPr>
        <w:jc w:val="both"/>
      </w:pPr>
      <w:r>
        <w:t>One of th</w:t>
      </w:r>
      <w:r>
        <w:t xml:space="preserve">e striking results is that we have strong neg correlation with repeats and </w:t>
      </w:r>
      <w:proofErr w:type="spellStart"/>
      <w:r>
        <w:t>chr</w:t>
      </w:r>
      <w:proofErr w:type="spellEnd"/>
      <w:r>
        <w:t xml:space="preserve"> size too. (Haven’t been addressed before?)</w:t>
      </w:r>
    </w:p>
    <w:p w14:paraId="0FC95CC3" w14:textId="77777777" w:rsidR="00787173" w:rsidRDefault="00A86CA4">
      <w:pPr>
        <w:numPr>
          <w:ilvl w:val="0"/>
          <w:numId w:val="2"/>
        </w:numPr>
        <w:jc w:val="both"/>
      </w:pPr>
      <w:r>
        <w:t>Linear model results</w:t>
      </w:r>
    </w:p>
    <w:p w14:paraId="3AF8686D" w14:textId="77777777" w:rsidR="00787173" w:rsidRDefault="00A86CA4">
      <w:pPr>
        <w:numPr>
          <w:ilvl w:val="1"/>
          <w:numId w:val="2"/>
        </w:numPr>
        <w:jc w:val="both"/>
      </w:pPr>
      <w:r>
        <w:t xml:space="preserve">Recombination rate unevenly distributed along the chromosome, lower in the </w:t>
      </w:r>
      <w:proofErr w:type="spellStart"/>
      <w:r>
        <w:t>centre</w:t>
      </w:r>
      <w:proofErr w:type="spellEnd"/>
      <w:r>
        <w:t>, higher in the flanking regions</w:t>
      </w:r>
      <w:r>
        <w:t xml:space="preserve"> and lowers towards the chromosome ends (Figure D). In contrast with others (ref). </w:t>
      </w:r>
    </w:p>
    <w:p w14:paraId="66CAF14A" w14:textId="77777777" w:rsidR="00787173" w:rsidRDefault="00A86CA4">
      <w:pPr>
        <w:numPr>
          <w:ilvl w:val="2"/>
          <w:numId w:val="2"/>
        </w:numPr>
        <w:jc w:val="both"/>
      </w:pPr>
      <w:r>
        <w:t xml:space="preserve">In holocentric chromosomes we would expect even distribution due to mechanical </w:t>
      </w:r>
      <w:commentRangeStart w:id="56"/>
      <w:r>
        <w:t>reasons.</w:t>
      </w:r>
      <w:commentRangeEnd w:id="56"/>
      <w:r>
        <w:commentReference w:id="56"/>
      </w:r>
      <w:r>
        <w:t xml:space="preserve"> But it might not explain lower values of rec rate in the center of the chromosome.</w:t>
      </w:r>
    </w:p>
    <w:p w14:paraId="12979FF8" w14:textId="77777777" w:rsidR="00787173" w:rsidRDefault="00A86CA4">
      <w:pPr>
        <w:numPr>
          <w:ilvl w:val="2"/>
          <w:numId w:val="2"/>
        </w:numPr>
        <w:jc w:val="both"/>
      </w:pPr>
      <w:r>
        <w:t>Interference might explain lower rec rate in the center of the chromosome?</w:t>
      </w:r>
    </w:p>
    <w:p w14:paraId="5DE098C7" w14:textId="77777777" w:rsidR="00787173" w:rsidRDefault="00787173">
      <w:pPr>
        <w:numPr>
          <w:ilvl w:val="2"/>
          <w:numId w:val="2"/>
        </w:numPr>
        <w:jc w:val="both"/>
      </w:pPr>
    </w:p>
    <w:p w14:paraId="0C51E02A" w14:textId="77777777" w:rsidR="00787173" w:rsidRDefault="00A86CA4">
      <w:pPr>
        <w:numPr>
          <w:ilvl w:val="1"/>
          <w:numId w:val="2"/>
        </w:numPr>
      </w:pPr>
      <w:r>
        <w:t xml:space="preserve">Positive correlation between recombination rate and SINE and (neg) with other non-LTRs. (Figure </w:t>
      </w:r>
      <w:r>
        <w:t>E, Linear model)</w:t>
      </w:r>
    </w:p>
    <w:p w14:paraId="3C1164E1" w14:textId="77777777" w:rsidR="00787173" w:rsidRDefault="00A86CA4">
      <w:pPr>
        <w:numPr>
          <w:ilvl w:val="2"/>
          <w:numId w:val="2"/>
        </w:numPr>
        <w:spacing w:line="312" w:lineRule="auto"/>
        <w:jc w:val="both"/>
      </w:pPr>
      <w:r>
        <w:t>non-LTRs: Prevailing hypothesis in the literature is that recombination rate is negatively correlated with recombination rate (ref). Recombination facilitates the removal of repeats which are generally deleterious.</w:t>
      </w:r>
    </w:p>
    <w:p w14:paraId="0257D95E" w14:textId="77777777" w:rsidR="00787173" w:rsidRDefault="00A86CA4">
      <w:pPr>
        <w:numPr>
          <w:ilvl w:val="2"/>
          <w:numId w:val="2"/>
        </w:numPr>
        <w:spacing w:line="312" w:lineRule="auto"/>
        <w:jc w:val="both"/>
      </w:pPr>
      <w:r>
        <w:lastRenderedPageBreak/>
        <w:t xml:space="preserve">Discuss ALU (SINE inducing recombination in humans)  </w:t>
      </w:r>
    </w:p>
    <w:p w14:paraId="7F3AA584" w14:textId="77777777" w:rsidR="00787173" w:rsidRDefault="00A86CA4">
      <w:pPr>
        <w:numPr>
          <w:ilvl w:val="2"/>
          <w:numId w:val="2"/>
        </w:numPr>
        <w:spacing w:after="120" w:line="312" w:lineRule="auto"/>
        <w:jc w:val="both"/>
      </w:pPr>
      <w:r>
        <w:t>Our results are in contrast with this hypothesis: here is a positive correlation between all repeat classes and recombination rate (excluding W).  (Figure E)</w:t>
      </w:r>
    </w:p>
    <w:p w14:paraId="07ECA5E8" w14:textId="77777777" w:rsidR="00787173" w:rsidRDefault="00A86CA4">
      <w:pPr>
        <w:spacing w:before="400" w:after="120" w:line="312" w:lineRule="auto"/>
        <w:jc w:val="both"/>
      </w:pPr>
      <w:r>
        <w:t>Discuss differences in repeat annotation</w:t>
      </w:r>
    </w:p>
    <w:p w14:paraId="1CA55D85" w14:textId="77777777" w:rsidR="00787173" w:rsidRDefault="00A86CA4">
      <w:pPr>
        <w:pStyle w:val="Heading2"/>
      </w:pPr>
      <w:bookmarkStart w:id="57" w:name="_rt4tvnot6jwj" w:colFirst="0" w:colLast="0"/>
      <w:bookmarkEnd w:id="57"/>
      <w:r>
        <w:t>Gen</w:t>
      </w:r>
      <w:r>
        <w:t xml:space="preserve">e duplication and genomic architecture </w:t>
      </w:r>
    </w:p>
    <w:p w14:paraId="0F017F8D" w14:textId="77777777" w:rsidR="00787173" w:rsidRDefault="00A86CA4">
      <w:pPr>
        <w:rPr>
          <w:rFonts w:ascii="Roboto" w:eastAsia="Roboto" w:hAnsi="Roboto" w:cs="Roboto"/>
          <w:color w:val="333333"/>
          <w:sz w:val="24"/>
          <w:szCs w:val="24"/>
          <w:highlight w:val="white"/>
        </w:rPr>
      </w:pPr>
      <w:r>
        <w:t>“</w:t>
      </w:r>
      <w:r>
        <w:rPr>
          <w:rFonts w:ascii="Roboto" w:eastAsia="Roboto" w:hAnsi="Roboto" w:cs="Roboto"/>
          <w:color w:val="333333"/>
          <w:sz w:val="24"/>
          <w:szCs w:val="24"/>
          <w:highlight w:val="white"/>
        </w:rPr>
        <w:t xml:space="preserve">Chromosomes evolve by transposition of mobile elements; </w:t>
      </w:r>
      <w:r>
        <w:rPr>
          <w:rFonts w:ascii="Roboto" w:eastAsia="Roboto" w:hAnsi="Roboto" w:cs="Roboto"/>
          <w:color w:val="D9D9D9"/>
          <w:sz w:val="24"/>
          <w:szCs w:val="24"/>
          <w:highlight w:val="white"/>
        </w:rPr>
        <w:t>by gross rearrangements such as inversions, translocations, deletions, and duplications;</w:t>
      </w:r>
      <w:r>
        <w:rPr>
          <w:rFonts w:ascii="Roboto" w:eastAsia="Roboto" w:hAnsi="Roboto" w:cs="Roboto"/>
          <w:color w:val="333333"/>
          <w:sz w:val="24"/>
          <w:szCs w:val="24"/>
          <w:highlight w:val="white"/>
        </w:rPr>
        <w:t xml:space="preserve"> by homologous recombination; and by slippage of DNA polymerases during</w:t>
      </w:r>
      <w:r>
        <w:rPr>
          <w:rFonts w:ascii="Roboto" w:eastAsia="Roboto" w:hAnsi="Roboto" w:cs="Roboto"/>
          <w:color w:val="333333"/>
          <w:sz w:val="24"/>
          <w:szCs w:val="24"/>
          <w:highlight w:val="white"/>
        </w:rPr>
        <w:t xml:space="preserve"> replication. It is likely that all of these mechanisms have contributed to the proliferation and dispersal of protein building blocks”</w:t>
      </w:r>
    </w:p>
    <w:p w14:paraId="4786FB98" w14:textId="77777777" w:rsidR="00787173" w:rsidRDefault="00787173">
      <w:pPr>
        <w:rPr>
          <w:rFonts w:ascii="Roboto" w:eastAsia="Roboto" w:hAnsi="Roboto" w:cs="Roboto"/>
          <w:color w:val="333333"/>
          <w:sz w:val="24"/>
          <w:szCs w:val="24"/>
          <w:highlight w:val="white"/>
        </w:rPr>
      </w:pPr>
    </w:p>
    <w:p w14:paraId="206ED8FA" w14:textId="77777777" w:rsidR="00787173" w:rsidRDefault="00A86CA4">
      <w:pPr>
        <w:jc w:val="both"/>
      </w:pPr>
      <w:r>
        <w:t xml:space="preserve">Above we discussed the process of gene duplication which responses to selective forces and facilitated accumulation of </w:t>
      </w:r>
      <w:r>
        <w:t>the new genes and patterns of recombination which may not have direct connection to ad</w:t>
      </w:r>
      <w:commentRangeStart w:id="58"/>
      <w:r>
        <w:t>aptive evolution</w:t>
      </w:r>
      <w:commentRangeEnd w:id="58"/>
      <w:r>
        <w:commentReference w:id="58"/>
      </w:r>
      <w:r>
        <w:t xml:space="preserve"> . Finally, the third power is selfish elements acting on the genomic level and having different influences depending on the class. Integrative analysi</w:t>
      </w:r>
      <w:r>
        <w:t xml:space="preserve">s allows us to shed light into their interaction. </w:t>
      </w:r>
    </w:p>
    <w:p w14:paraId="5786B1BB" w14:textId="77777777" w:rsidR="00787173" w:rsidRDefault="00787173"/>
    <w:p w14:paraId="655D34A3" w14:textId="77777777" w:rsidR="00787173" w:rsidRDefault="00A86CA4">
      <w:r>
        <w:t xml:space="preserve">Chromosome level assembly enables us to look at the process of gene duplications/gains throughout the genome (Figure B c). We observe three patterns: </w:t>
      </w:r>
      <w:proofErr w:type="spellStart"/>
      <w:r>
        <w:t>orthogroups</w:t>
      </w:r>
      <w:proofErr w:type="spellEnd"/>
      <w:r>
        <w:t xml:space="preserve"> spread between several chromosomes (how ma</w:t>
      </w:r>
      <w:r>
        <w:t xml:space="preserve">ny?), </w:t>
      </w:r>
      <w:proofErr w:type="spellStart"/>
      <w:r>
        <w:t>orthogroups</w:t>
      </w:r>
      <w:proofErr w:type="spellEnd"/>
      <w:r>
        <w:t xml:space="preserve"> in clusters or within the same chromosome. (Also Figure F)</w:t>
      </w:r>
    </w:p>
    <w:p w14:paraId="43B94C06" w14:textId="77777777" w:rsidR="00787173" w:rsidRDefault="00A86CA4">
      <w:pPr>
        <w:numPr>
          <w:ilvl w:val="0"/>
          <w:numId w:val="5"/>
        </w:numPr>
      </w:pPr>
      <w:r>
        <w:t xml:space="preserve">Is pattern caused by the mechanism of duplications? </w:t>
      </w:r>
    </w:p>
    <w:p w14:paraId="36A650DB" w14:textId="77777777" w:rsidR="00787173" w:rsidRDefault="00A86CA4">
      <w:pPr>
        <w:numPr>
          <w:ilvl w:val="0"/>
          <w:numId w:val="3"/>
        </w:numPr>
      </w:pPr>
      <w:r>
        <w:t>Our findings support the first scenario with mobile elements.</w:t>
      </w:r>
    </w:p>
    <w:p w14:paraId="2578B0C2" w14:textId="77777777" w:rsidR="00787173" w:rsidRDefault="00A86CA4">
      <w:pPr>
        <w:numPr>
          <w:ilvl w:val="1"/>
          <w:numId w:val="3"/>
        </w:numPr>
      </w:pPr>
      <w:r>
        <w:t>SINEs are negatively correlated with gene gains</w:t>
      </w:r>
    </w:p>
    <w:p w14:paraId="2221DC18" w14:textId="77777777" w:rsidR="00787173" w:rsidRDefault="00A86CA4">
      <w:pPr>
        <w:numPr>
          <w:ilvl w:val="1"/>
          <w:numId w:val="3"/>
        </w:numPr>
      </w:pPr>
      <w:r>
        <w:t>LTR, non-LTR, LI</w:t>
      </w:r>
      <w:r>
        <w:t>NE, DNA positive</w:t>
      </w:r>
    </w:p>
    <w:p w14:paraId="0805417D" w14:textId="77777777" w:rsidR="00787173" w:rsidRDefault="00787173">
      <w:pPr>
        <w:numPr>
          <w:ilvl w:val="1"/>
          <w:numId w:val="3"/>
        </w:numPr>
      </w:pPr>
    </w:p>
    <w:p w14:paraId="4CAE17CD" w14:textId="77777777" w:rsidR="00787173" w:rsidRDefault="00A86CA4">
      <w:pPr>
        <w:numPr>
          <w:ilvl w:val="0"/>
          <w:numId w:val="3"/>
        </w:numPr>
      </w:pPr>
      <w:r>
        <w:t>Recombination and gene gains</w:t>
      </w:r>
    </w:p>
    <w:p w14:paraId="4DD3E093" w14:textId="77777777" w:rsidR="00787173" w:rsidRDefault="00A86CA4">
      <w:pPr>
        <w:numPr>
          <w:ilvl w:val="0"/>
          <w:numId w:val="3"/>
        </w:numPr>
      </w:pPr>
      <w:r>
        <w:t>Spatial distribution of repeats (Figure H) demonstrates universal patterns throughout the genome with and exception of W chromosome</w:t>
      </w:r>
    </w:p>
    <w:p w14:paraId="545B3DB8" w14:textId="77777777" w:rsidR="00787173" w:rsidRDefault="00787173"/>
    <w:p w14:paraId="4B5B9F46" w14:textId="77777777" w:rsidR="00787173" w:rsidRDefault="00A86CA4">
      <w:pPr>
        <w:ind w:firstLine="720"/>
      </w:pPr>
      <w:r>
        <w:t>Further study: Timing of the gene duplications (divergence)</w:t>
      </w:r>
    </w:p>
    <w:p w14:paraId="14FA1BB2" w14:textId="77777777" w:rsidR="00787173" w:rsidRDefault="00787173">
      <w:pPr>
        <w:ind w:left="1440"/>
      </w:pPr>
    </w:p>
    <w:p w14:paraId="5A053848" w14:textId="77777777" w:rsidR="00787173" w:rsidRDefault="00A86CA4">
      <w:r>
        <w:t>W chromosome harbors significantly more gene duplications, due</w:t>
      </w:r>
      <w:r>
        <w:t xml:space="preserve"> to …</w:t>
      </w:r>
    </w:p>
    <w:p w14:paraId="154CF9FA" w14:textId="77777777" w:rsidR="00787173" w:rsidRDefault="00A86CA4">
      <w:pPr>
        <w:pStyle w:val="Heading2"/>
      </w:pPr>
      <w:bookmarkStart w:id="59" w:name="_3uxqz9oa4ys5" w:colFirst="0" w:colLast="0"/>
      <w:bookmarkEnd w:id="59"/>
      <w:r>
        <w:t>Evolution of sex-determination system</w:t>
      </w:r>
    </w:p>
    <w:p w14:paraId="451E9ACD" w14:textId="77777777" w:rsidR="00787173" w:rsidRDefault="00A86CA4">
      <w:pPr>
        <w:rPr>
          <w:rFonts w:ascii="Merriweather" w:eastAsia="Merriweather" w:hAnsi="Merriweather" w:cs="Merriweather"/>
          <w:color w:val="2A2A2A"/>
          <w:sz w:val="23"/>
          <w:szCs w:val="23"/>
          <w:shd w:val="clear" w:color="auto" w:fill="EFF2F7"/>
        </w:rPr>
      </w:pPr>
      <w:r>
        <w:rPr>
          <w:rFonts w:ascii="Merriweather" w:eastAsia="Merriweather" w:hAnsi="Merriweather" w:cs="Merriweather"/>
          <w:color w:val="2A2A2A"/>
          <w:sz w:val="23"/>
          <w:szCs w:val="23"/>
          <w:shd w:val="clear" w:color="auto" w:fill="EFF2F7"/>
        </w:rPr>
        <w:t xml:space="preserve">Classic theory predicts that sex chromosomes originate from a pair of homologous autosomes and recombination between them is suppressed via inversions to </w:t>
      </w:r>
      <w:r>
        <w:rPr>
          <w:rFonts w:ascii="Merriweather" w:eastAsia="Merriweather" w:hAnsi="Merriweather" w:cs="Merriweather"/>
          <w:color w:val="2A2A2A"/>
          <w:sz w:val="23"/>
          <w:szCs w:val="23"/>
          <w:shd w:val="clear" w:color="auto" w:fill="EFF2F7"/>
        </w:rPr>
        <w:lastRenderedPageBreak/>
        <w:t xml:space="preserve">resolve sexual conflict. The resulting degradation of the </w:t>
      </w:r>
      <w:r>
        <w:rPr>
          <w:rFonts w:ascii="Merriweather" w:eastAsia="Merriweather" w:hAnsi="Merriweather" w:cs="Merriweather"/>
          <w:color w:val="2A2A2A"/>
          <w:sz w:val="23"/>
          <w:szCs w:val="23"/>
          <w:shd w:val="clear" w:color="auto" w:fill="EFF2F7"/>
        </w:rPr>
        <w:t xml:space="preserve">Y chromosome gene content creates the need for dosage compensation in the heterogametic sex. </w:t>
      </w:r>
    </w:p>
    <w:p w14:paraId="4225800A" w14:textId="77777777" w:rsidR="00787173" w:rsidRDefault="00787173">
      <w:pPr>
        <w:rPr>
          <w:rFonts w:ascii="Merriweather" w:eastAsia="Merriweather" w:hAnsi="Merriweather" w:cs="Merriweather"/>
          <w:color w:val="2A2A2A"/>
          <w:sz w:val="23"/>
          <w:szCs w:val="23"/>
          <w:shd w:val="clear" w:color="auto" w:fill="EFF2F7"/>
        </w:rPr>
      </w:pPr>
    </w:p>
    <w:p w14:paraId="33ADEA1B" w14:textId="77777777" w:rsidR="00787173" w:rsidRDefault="00A86CA4">
      <w:pPr>
        <w:rPr>
          <w:rFonts w:ascii="Merriweather" w:eastAsia="Merriweather" w:hAnsi="Merriweather" w:cs="Merriweather"/>
          <w:color w:val="2A2A2A"/>
          <w:sz w:val="23"/>
          <w:szCs w:val="23"/>
          <w:highlight w:val="white"/>
        </w:rPr>
      </w:pPr>
      <w:r>
        <w:rPr>
          <w:rFonts w:ascii="Merriweather" w:eastAsia="Merriweather" w:hAnsi="Merriweather" w:cs="Merriweather"/>
          <w:color w:val="2A2A2A"/>
          <w:sz w:val="23"/>
          <w:szCs w:val="23"/>
          <w:highlight w:val="white"/>
        </w:rPr>
        <w:t>Transposable elements (TEs) are selfish genetic sequences capable of replicating and inserting themselves throughout the genome. Although often assumed to accumulate following recombination suppression, the insertion of TEs near the sex-determining locus c</w:t>
      </w:r>
      <w:r>
        <w:rPr>
          <w:rFonts w:ascii="Merriweather" w:eastAsia="Merriweather" w:hAnsi="Merriweather" w:cs="Merriweather"/>
          <w:color w:val="2A2A2A"/>
          <w:sz w:val="23"/>
          <w:szCs w:val="23"/>
          <w:highlight w:val="white"/>
        </w:rPr>
        <w:t xml:space="preserve">an also act to suppress recombination by creating divergence between sex chromosomes. </w:t>
      </w:r>
    </w:p>
    <w:p w14:paraId="31FAEBEB" w14:textId="77777777" w:rsidR="00787173" w:rsidRDefault="00787173">
      <w:pPr>
        <w:rPr>
          <w:rFonts w:ascii="Merriweather" w:eastAsia="Merriweather" w:hAnsi="Merriweather" w:cs="Merriweather"/>
          <w:color w:val="2A2A2A"/>
          <w:sz w:val="23"/>
          <w:szCs w:val="23"/>
          <w:highlight w:val="white"/>
        </w:rPr>
      </w:pPr>
    </w:p>
    <w:p w14:paraId="0239759C" w14:textId="77777777" w:rsidR="00787173" w:rsidRDefault="00A86CA4">
      <w:pPr>
        <w:rPr>
          <w:rFonts w:ascii="Merriweather" w:eastAsia="Merriweather" w:hAnsi="Merriweather" w:cs="Merriweather"/>
          <w:color w:val="2A2A2A"/>
          <w:sz w:val="23"/>
          <w:szCs w:val="23"/>
          <w:highlight w:val="white"/>
        </w:rPr>
      </w:pPr>
      <w:r>
        <w:rPr>
          <w:rFonts w:ascii="Merriweather" w:eastAsia="Merriweather" w:hAnsi="Merriweather" w:cs="Merriweather"/>
          <w:noProof/>
          <w:color w:val="2A2A2A"/>
          <w:sz w:val="23"/>
          <w:szCs w:val="23"/>
          <w:highlight w:val="white"/>
        </w:rPr>
        <w:drawing>
          <wp:inline distT="114300" distB="114300" distL="114300" distR="114300" wp14:anchorId="531315D3" wp14:editId="1E3928B4">
            <wp:extent cx="5943600" cy="431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431800"/>
                    </a:xfrm>
                    <a:prstGeom prst="rect">
                      <a:avLst/>
                    </a:prstGeom>
                    <a:ln/>
                  </pic:spPr>
                </pic:pic>
              </a:graphicData>
            </a:graphic>
          </wp:inline>
        </w:drawing>
      </w:r>
    </w:p>
    <w:p w14:paraId="71618FFA" w14:textId="77777777" w:rsidR="00787173" w:rsidRDefault="00787173">
      <w:pPr>
        <w:jc w:val="both"/>
      </w:pPr>
    </w:p>
    <w:p w14:paraId="46DD4D67" w14:textId="77777777" w:rsidR="00787173" w:rsidRDefault="00A86CA4">
      <w:pPr>
        <w:jc w:val="both"/>
      </w:pPr>
      <w:r>
        <w:t xml:space="preserve">In Vanessa </w:t>
      </w:r>
      <w:proofErr w:type="spellStart"/>
      <w:r>
        <w:t>cardui</w:t>
      </w:r>
      <w:proofErr w:type="spellEnd"/>
      <w:r>
        <w:t xml:space="preserve"> W chromosome demonstrates a number of highly specific features: high numbers of TE, and their high length, different distribution of repeat classes</w:t>
      </w:r>
      <w:r>
        <w:t xml:space="preserve"> compared to other chromosomes (Figure Suppl </w:t>
      </w:r>
      <w:proofErr w:type="spellStart"/>
      <w:r>
        <w:t>barplot</w:t>
      </w:r>
      <w:proofErr w:type="spellEnd"/>
      <w:r>
        <w:t>). On the other hand some signs show degradation of the W chromosome is an intensive ongoing process. First of all, the chromosome is long and has average length compared to average chromosome size. Secon</w:t>
      </w:r>
      <w:r>
        <w:t xml:space="preserve">dly, many genes that are still present </w:t>
      </w:r>
      <w:proofErr w:type="spellStart"/>
      <w:r>
        <w:t>onthe</w:t>
      </w:r>
      <w:proofErr w:type="spellEnd"/>
      <w:r>
        <w:t xml:space="preserve"> chromosome, it likely that active TE carry and redistribute them within the chromosome. However, it’s difficult to determine if genes on the W chromosome are still functional. The most common </w:t>
      </w:r>
      <w:proofErr w:type="spellStart"/>
      <w:r>
        <w:t>orthogroups</w:t>
      </w:r>
      <w:proofErr w:type="spellEnd"/>
      <w:r>
        <w:t xml:space="preserve"> present</w:t>
      </w:r>
      <w:r>
        <w:t xml:space="preserve"> on chromosome </w:t>
      </w:r>
      <w:proofErr w:type="spellStart"/>
      <w:r>
        <w:t>w</w:t>
      </w:r>
      <w:proofErr w:type="spellEnd"/>
      <w:r>
        <w:t xml:space="preserve"> are still to be functionally annotated.</w:t>
      </w:r>
    </w:p>
    <w:p w14:paraId="32EF4242" w14:textId="77777777" w:rsidR="00787173" w:rsidRDefault="00787173">
      <w:pPr>
        <w:jc w:val="both"/>
      </w:pPr>
    </w:p>
    <w:p w14:paraId="1FCDAFA7" w14:textId="77777777" w:rsidR="00787173" w:rsidRDefault="00A86CA4">
      <w:pPr>
        <w:jc w:val="both"/>
      </w:pPr>
      <w:r>
        <w:t>Observations from the Z chromosome also support hypothesis that sex chromosomes in Vanessa are relatively young. Z chromosome is the largest chromosome and doesn’t show any significant difference in</w:t>
      </w:r>
      <w:r>
        <w:t xml:space="preserve"> gene and repeat distribution. Recombination rate in the Z-chromosome is lower than the average autosome rec rate (Figure C, Table C). Not expected based on no recombination in females (Z ⅔ in males rec rate should be higher).The Z-chromosome is the larges</w:t>
      </w:r>
      <w:r>
        <w:t>t chromosome that could counteract the higher expected recombination rate in the Z-chromosome.</w:t>
      </w:r>
    </w:p>
    <w:p w14:paraId="30D84CB2" w14:textId="77777777" w:rsidR="00787173" w:rsidRDefault="00A86CA4">
      <w:pPr>
        <w:pStyle w:val="Heading2"/>
      </w:pPr>
      <w:bookmarkStart w:id="60" w:name="_5a6s5no4aq0t" w:colFirst="0" w:colLast="0"/>
      <w:bookmarkEnd w:id="60"/>
      <w:r>
        <w:t>Conclusions</w:t>
      </w:r>
    </w:p>
    <w:p w14:paraId="750316E3" w14:textId="77777777" w:rsidR="00787173" w:rsidRDefault="00A86CA4">
      <w:pPr>
        <w:numPr>
          <w:ilvl w:val="0"/>
          <w:numId w:val="1"/>
        </w:numPr>
        <w:jc w:val="both"/>
        <w:rPr>
          <w:color w:val="000000"/>
        </w:rPr>
      </w:pPr>
      <w:r>
        <w:t xml:space="preserve">Chromosome level assembly verified by linkage map serve as a resource for genome architecture, organization, population level studies </w:t>
      </w:r>
      <w:proofErr w:type="spellStart"/>
      <w:r>
        <w:t>etc</w:t>
      </w:r>
      <w:proofErr w:type="spellEnd"/>
    </w:p>
    <w:p w14:paraId="1291F495" w14:textId="77777777" w:rsidR="00787173" w:rsidRDefault="00A86CA4">
      <w:pPr>
        <w:numPr>
          <w:ilvl w:val="0"/>
          <w:numId w:val="1"/>
        </w:numPr>
        <w:jc w:val="both"/>
        <w:rPr>
          <w:color w:val="000000"/>
        </w:rPr>
      </w:pPr>
      <w:r>
        <w:t>Vanessa gen</w:t>
      </w:r>
      <w:r>
        <w:t xml:space="preserve">ome evolved under selection to adapt to migratory lifestyle and due to </w:t>
      </w:r>
      <w:proofErr w:type="spellStart"/>
      <w:r>
        <w:t>intreply</w:t>
      </w:r>
      <w:proofErr w:type="spellEnd"/>
      <w:r>
        <w:t xml:space="preserve"> between different forced effecting it: </w:t>
      </w:r>
      <w:proofErr w:type="spellStart"/>
      <w:r>
        <w:t>recombintion</w:t>
      </w:r>
      <w:proofErr w:type="spellEnd"/>
      <w:r>
        <w:t>, repeats</w:t>
      </w:r>
    </w:p>
    <w:p w14:paraId="0460C42F" w14:textId="77777777" w:rsidR="00787173" w:rsidRDefault="00A86CA4">
      <w:pPr>
        <w:numPr>
          <w:ilvl w:val="0"/>
          <w:numId w:val="1"/>
        </w:numPr>
        <w:jc w:val="both"/>
      </w:pPr>
      <w:r>
        <w:t>Lots of fat and regulatory genes</w:t>
      </w:r>
    </w:p>
    <w:p w14:paraId="0F530091" w14:textId="77777777" w:rsidR="00787173" w:rsidRDefault="00A86CA4">
      <w:pPr>
        <w:numPr>
          <w:ilvl w:val="0"/>
          <w:numId w:val="1"/>
        </w:numPr>
        <w:jc w:val="both"/>
        <w:rPr>
          <w:color w:val="000000"/>
        </w:rPr>
      </w:pPr>
      <w:r>
        <w:t xml:space="preserve">Recombination landscape in Vanessa </w:t>
      </w:r>
      <w:proofErr w:type="spellStart"/>
      <w:r>
        <w:t>cardui</w:t>
      </w:r>
      <w:proofErr w:type="spellEnd"/>
    </w:p>
    <w:p w14:paraId="7E4964B5" w14:textId="77777777" w:rsidR="00787173" w:rsidRDefault="00A86CA4">
      <w:pPr>
        <w:numPr>
          <w:ilvl w:val="0"/>
          <w:numId w:val="1"/>
        </w:numPr>
        <w:jc w:val="both"/>
        <w:rPr>
          <w:color w:val="000000"/>
        </w:rPr>
      </w:pPr>
      <w:r>
        <w:t>W chromosome is very special and opens u</w:t>
      </w:r>
      <w:r>
        <w:t>p opportunities to study chromosome evolution on the large scale (Lepidoptera)</w:t>
      </w:r>
    </w:p>
    <w:p w14:paraId="60A97022" w14:textId="77777777" w:rsidR="00787173" w:rsidRDefault="00A86CA4">
      <w:pPr>
        <w:numPr>
          <w:ilvl w:val="0"/>
          <w:numId w:val="1"/>
        </w:numPr>
        <w:jc w:val="both"/>
        <w:rPr>
          <w:color w:val="000000"/>
        </w:rPr>
      </w:pPr>
      <w:r>
        <w:t>Gene duplication promoted by recombination and/or TE?</w:t>
      </w:r>
    </w:p>
    <w:p w14:paraId="5F3FB645" w14:textId="77777777" w:rsidR="00787173" w:rsidRDefault="00787173">
      <w:pPr>
        <w:jc w:val="both"/>
      </w:pPr>
    </w:p>
    <w:p w14:paraId="2A4060D1" w14:textId="77777777" w:rsidR="00787173" w:rsidRDefault="00A86CA4">
      <w:pPr>
        <w:jc w:val="both"/>
      </w:pPr>
      <w:r>
        <w:lastRenderedPageBreak/>
        <w:t>To conclude: we provide new version of the genome which is the great tool and also new insights on lepidoptera genomics as</w:t>
      </w:r>
      <w:r>
        <w:t xml:space="preserve"> a whole and deep analysis of genome evolution of intriguing system (second after the monarch)</w:t>
      </w:r>
    </w:p>
    <w:p w14:paraId="02CEED0C" w14:textId="77777777" w:rsidR="00787173" w:rsidRDefault="00787173">
      <w:pPr>
        <w:spacing w:before="400" w:after="120" w:line="312" w:lineRule="auto"/>
      </w:pPr>
    </w:p>
    <w:p w14:paraId="5768A4E6" w14:textId="77777777" w:rsidR="00787173" w:rsidRDefault="00A86CA4">
      <w:pPr>
        <w:pStyle w:val="Heading1"/>
        <w:spacing w:line="312" w:lineRule="auto"/>
      </w:pPr>
      <w:bookmarkStart w:id="61" w:name="_oulz40hkhizt" w:colFirst="0" w:colLast="0"/>
      <w:bookmarkEnd w:id="61"/>
      <w:r>
        <w:t>Methods</w:t>
      </w:r>
    </w:p>
    <w:p w14:paraId="648AE698" w14:textId="77777777" w:rsidR="00787173" w:rsidRDefault="00A86CA4">
      <w:pPr>
        <w:pStyle w:val="Heading2"/>
        <w:keepNext w:val="0"/>
        <w:keepLines w:val="0"/>
        <w:spacing w:before="400" w:line="312" w:lineRule="auto"/>
      </w:pPr>
      <w:bookmarkStart w:id="62" w:name="_tqqlyb3uarto" w:colFirst="0" w:colLast="0"/>
      <w:bookmarkEnd w:id="62"/>
      <w:r>
        <w:t>Linkage map</w:t>
      </w:r>
    </w:p>
    <w:p w14:paraId="3FBD3A4C" w14:textId="77777777" w:rsidR="00787173" w:rsidRDefault="00A86CA4">
      <w:pPr>
        <w:pStyle w:val="Heading3"/>
        <w:keepNext w:val="0"/>
        <w:keepLines w:val="0"/>
        <w:spacing w:before="400" w:after="120" w:line="312" w:lineRule="auto"/>
        <w:rPr>
          <w:color w:val="353744"/>
          <w:sz w:val="26"/>
          <w:szCs w:val="26"/>
        </w:rPr>
      </w:pPr>
      <w:bookmarkStart w:id="63" w:name="_madoc62fk0cz" w:colFirst="0" w:colLast="0"/>
      <w:bookmarkEnd w:id="63"/>
      <w:r>
        <w:rPr>
          <w:color w:val="353744"/>
          <w:sz w:val="26"/>
          <w:szCs w:val="26"/>
        </w:rPr>
        <w:t>Sampling and DNA-extraction</w:t>
      </w:r>
    </w:p>
    <w:p w14:paraId="597250B9" w14:textId="77777777" w:rsidR="00787173" w:rsidRDefault="00A86CA4">
      <w:pPr>
        <w:jc w:val="both"/>
      </w:pPr>
      <w:r>
        <w:t xml:space="preserve">Offspring (&gt; 100) from one female caught in El </w:t>
      </w:r>
      <w:proofErr w:type="spellStart"/>
      <w:r>
        <w:t>Brull</w:t>
      </w:r>
      <w:proofErr w:type="spellEnd"/>
      <w:r>
        <w:t xml:space="preserve"> in Catalonia were reared on cuttings of thistles in the greenhouse until pupation. To confirm that only one father had sired the offspring, the genitals of the female were examined and only one spermatop</w:t>
      </w:r>
      <w:r>
        <w:t xml:space="preserve">hore detected. The offspring were snap frozen in liquid nitrogen and stored in -20°C until extraction. DNA extraction with a modified high salt extraction method was performed on the thorax of the female and on the upper abdominal segment of the offspring </w:t>
      </w:r>
      <w:r>
        <w:t xml:space="preserve"> </w:t>
      </w:r>
      <w:hyperlink r:id="rId28">
        <w:r>
          <w:rPr>
            <w:color w:val="1155CC"/>
            <w:u w:val="single"/>
          </w:rPr>
          <w:t>(</w:t>
        </w:r>
        <w:proofErr w:type="spellStart"/>
        <w:r>
          <w:rPr>
            <w:color w:val="1155CC"/>
            <w:u w:val="single"/>
          </w:rPr>
          <w:t>Aljanabi</w:t>
        </w:r>
        <w:proofErr w:type="spellEnd"/>
        <w:r>
          <w:rPr>
            <w:color w:val="1155CC"/>
            <w:u w:val="single"/>
          </w:rPr>
          <w:t xml:space="preserve"> 1997)</w:t>
        </w:r>
      </w:hyperlink>
      <w:r>
        <w:t xml:space="preserve"> . The amount and quality of the DNA was </w:t>
      </w:r>
      <w:proofErr w:type="spellStart"/>
      <w:r>
        <w:t>analysed</w:t>
      </w:r>
      <w:proofErr w:type="spellEnd"/>
      <w:r>
        <w:t xml:space="preserve"> with Nanodrop (</w:t>
      </w:r>
      <w:proofErr w:type="spellStart"/>
      <w:r>
        <w:t>ThermoFischer</w:t>
      </w:r>
      <w:proofErr w:type="spellEnd"/>
      <w:r>
        <w:t xml:space="preserve"> Scientific) and Qubit (</w:t>
      </w:r>
      <w:proofErr w:type="spellStart"/>
      <w:r>
        <w:t>ThermoFischer</w:t>
      </w:r>
      <w:proofErr w:type="spellEnd"/>
      <w:r>
        <w:t xml:space="preserve"> Scientific). The DNA was digested with EcoR1 enzyme according </w:t>
      </w:r>
      <w:r>
        <w:t>to the manufacturer's protocol with 16 hours digestion time (</w:t>
      </w:r>
      <w:proofErr w:type="spellStart"/>
      <w:r>
        <w:t>ThermoFischer</w:t>
      </w:r>
      <w:proofErr w:type="spellEnd"/>
      <w:r>
        <w:t xml:space="preserve"> Scientific). The efficiency of the digestion was determined by visual inspection of the fragmentation on gel electrophoresis. We selected high quality digested DNA from 95 offspring</w:t>
      </w:r>
      <w:r>
        <w:t xml:space="preserve"> together with the female parent for RAD-sequencing of 2x151 bp paired reads on one lane with NovaSeq6000 at the National Genomics Infrastructure, </w:t>
      </w:r>
      <w:proofErr w:type="spellStart"/>
      <w:r>
        <w:t>SciLife</w:t>
      </w:r>
      <w:proofErr w:type="spellEnd"/>
      <w:r>
        <w:t>, Stockholm.</w:t>
      </w:r>
    </w:p>
    <w:p w14:paraId="118F9E41" w14:textId="77777777" w:rsidR="00787173" w:rsidRDefault="00A86CA4">
      <w:pPr>
        <w:pStyle w:val="Heading3"/>
        <w:keepNext w:val="0"/>
        <w:keepLines w:val="0"/>
        <w:spacing w:before="400" w:after="120" w:line="312" w:lineRule="auto"/>
        <w:rPr>
          <w:color w:val="353744"/>
          <w:sz w:val="26"/>
          <w:szCs w:val="26"/>
        </w:rPr>
      </w:pPr>
      <w:bookmarkStart w:id="64" w:name="_hd01vnih3p2z" w:colFirst="0" w:colLast="0"/>
      <w:bookmarkEnd w:id="64"/>
      <w:r>
        <w:rPr>
          <w:color w:val="353744"/>
          <w:sz w:val="26"/>
          <w:szCs w:val="26"/>
        </w:rPr>
        <w:t xml:space="preserve">Data processing </w:t>
      </w:r>
    </w:p>
    <w:p w14:paraId="4DB6DD4F" w14:textId="77777777" w:rsidR="00787173" w:rsidRDefault="00A86CA4">
      <w:pPr>
        <w:jc w:val="both"/>
      </w:pPr>
      <w:r>
        <w:t>We predicted the expected number of EcoR1 enzyme cut sites in the genome</w:t>
      </w:r>
      <w:r>
        <w:t xml:space="preserve"> by using </w:t>
      </w:r>
      <w:proofErr w:type="spellStart"/>
      <w:r>
        <w:t>PredRAD</w:t>
      </w:r>
      <w:proofErr w:type="spellEnd"/>
      <w:r>
        <w:t xml:space="preserve"> </w:t>
      </w:r>
      <w:hyperlink r:id="rId29">
        <w:r>
          <w:rPr>
            <w:color w:val="1155CC"/>
            <w:u w:val="single"/>
          </w:rPr>
          <w:t>(Herrera et al. 2015)</w:t>
        </w:r>
      </w:hyperlink>
      <w:r>
        <w:t xml:space="preserve">. The quality of the raw reads was initially assessed with </w:t>
      </w:r>
      <w:proofErr w:type="spellStart"/>
      <w:r>
        <w:t>FastQC</w:t>
      </w:r>
      <w:proofErr w:type="spellEnd"/>
      <w:r>
        <w:t xml:space="preserve"> (</w:t>
      </w:r>
      <w:proofErr w:type="spellStart"/>
      <w:r>
        <w:t>Babraham</w:t>
      </w:r>
      <w:proofErr w:type="spellEnd"/>
      <w:r>
        <w:t xml:space="preserve"> Bioinformatics and </w:t>
      </w:r>
      <w:proofErr w:type="spellStart"/>
      <w:r>
        <w:t>Andrews,S</w:t>
      </w:r>
      <w:proofErr w:type="spellEnd"/>
      <w:r>
        <w:t xml:space="preserve">. 2010. </w:t>
      </w:r>
      <w:proofErr w:type="spellStart"/>
      <w:r>
        <w:t>FastQC</w:t>
      </w:r>
      <w:proofErr w:type="spellEnd"/>
      <w:r>
        <w:t xml:space="preserve"> A quality control tool for high thro</w:t>
      </w:r>
      <w:r>
        <w:t>ughput sequence data. April 26, 2010. https://www.bioin formatics.babraham.ac.uk/projects/</w:t>
      </w:r>
      <w:proofErr w:type="spellStart"/>
      <w:r>
        <w:t>fastqc</w:t>
      </w:r>
      <w:proofErr w:type="spellEnd"/>
      <w:r>
        <w:t xml:space="preserve">/). We filtered the reads using the Stacks2 modules </w:t>
      </w:r>
      <w:proofErr w:type="spellStart"/>
      <w:r>
        <w:t>clone_filter</w:t>
      </w:r>
      <w:proofErr w:type="spellEnd"/>
      <w:r>
        <w:t xml:space="preserve"> to remove PCR-duplicates and </w:t>
      </w:r>
      <w:proofErr w:type="spellStart"/>
      <w:r>
        <w:t>process_radtags</w:t>
      </w:r>
      <w:proofErr w:type="spellEnd"/>
      <w:r>
        <w:t xml:space="preserve"> to remove reads with average </w:t>
      </w:r>
      <w:proofErr w:type="spellStart"/>
      <w:r>
        <w:t>phredscore</w:t>
      </w:r>
      <w:proofErr w:type="spellEnd"/>
      <w:r>
        <w:t xml:space="preserve"> &lt;10 (90% p</w:t>
      </w:r>
      <w:r>
        <w:t xml:space="preserve">robability of correct base called) in windows 15% of the length of the read </w:t>
      </w:r>
      <w:hyperlink r:id="rId30">
        <w:r>
          <w:rPr>
            <w:color w:val="1155CC"/>
            <w:u w:val="single"/>
          </w:rPr>
          <w:t>(</w:t>
        </w:r>
        <w:proofErr w:type="spellStart"/>
        <w:r>
          <w:rPr>
            <w:color w:val="1155CC"/>
            <w:u w:val="single"/>
          </w:rPr>
          <w:t>Catchen</w:t>
        </w:r>
        <w:proofErr w:type="spellEnd"/>
        <w:r>
          <w:rPr>
            <w:color w:val="1155CC"/>
            <w:u w:val="single"/>
          </w:rPr>
          <w:t xml:space="preserve"> et al. 2013)</w:t>
        </w:r>
      </w:hyperlink>
      <w:r>
        <w:t>. Additional filtering was applied by using options -c to remove all reads with unassigned</w:t>
      </w:r>
      <w:r>
        <w:t xml:space="preserve"> bases and truncating the reads to 125 bp. The option --</w:t>
      </w:r>
      <w:proofErr w:type="spellStart"/>
      <w:r>
        <w:t>disable_rad_chec</w:t>
      </w:r>
      <w:proofErr w:type="spellEnd"/>
      <w:r>
        <w:t xml:space="preserve"> was applied to keep reads without complete </w:t>
      </w:r>
      <w:proofErr w:type="spellStart"/>
      <w:r>
        <w:t>radtags</w:t>
      </w:r>
      <w:proofErr w:type="spellEnd"/>
      <w:r>
        <w:t xml:space="preserve">. </w:t>
      </w:r>
    </w:p>
    <w:p w14:paraId="7B54F44A" w14:textId="77777777" w:rsidR="00787173" w:rsidRDefault="00787173">
      <w:pPr>
        <w:jc w:val="both"/>
      </w:pPr>
    </w:p>
    <w:p w14:paraId="052CBDDD" w14:textId="77777777" w:rsidR="00787173" w:rsidRDefault="00A86CA4">
      <w:pPr>
        <w:jc w:val="both"/>
      </w:pPr>
      <w:r>
        <w:t>We mapped the filtered reads to the genome produced by the Darwin Tree of Life initiative (available in the NCBI database, genome</w:t>
      </w:r>
      <w:r>
        <w:t xml:space="preserve"> GCA_905220365.1_ilVanCard2.1_genomic.fna.gz, accessed 13/03/2021) using bwa mem algorithm </w:t>
      </w:r>
      <w:r>
        <w:rPr>
          <w:color w:val="0000FF"/>
        </w:rPr>
        <w:t>(</w:t>
      </w:r>
      <w:r>
        <w:rPr>
          <w:rFonts w:ascii="Courier New" w:eastAsia="Courier New" w:hAnsi="Courier New" w:cs="Courier New"/>
          <w:color w:val="0000FF"/>
          <w:sz w:val="21"/>
          <w:szCs w:val="21"/>
        </w:rPr>
        <w:t xml:space="preserve">Li H. (2013) Aligning sequence reads, </w:t>
      </w:r>
      <w:r>
        <w:rPr>
          <w:rFonts w:ascii="Courier New" w:eastAsia="Courier New" w:hAnsi="Courier New" w:cs="Courier New"/>
          <w:color w:val="0000FF"/>
          <w:sz w:val="21"/>
          <w:szCs w:val="21"/>
        </w:rPr>
        <w:lastRenderedPageBreak/>
        <w:t>clone sequences and assembly contigs with BWA-MEM. arXiv:1303.3997v1 [q-bio.GN].</w:t>
      </w:r>
      <w:r>
        <w:rPr>
          <w:color w:val="0000FF"/>
        </w:rPr>
        <w:t>)</w:t>
      </w:r>
      <w:r>
        <w:t xml:space="preserve"> with default options and quality filter –T (only output reads with mapping quality score above 30). Resulting bam files were sorted with </w:t>
      </w:r>
      <w:proofErr w:type="spellStart"/>
      <w:r>
        <w:t>samtools</w:t>
      </w:r>
      <w:proofErr w:type="spellEnd"/>
      <w:r>
        <w:t xml:space="preserve"> sort (</w:t>
      </w:r>
      <w:hyperlink r:id="rId31">
        <w:r>
          <w:rPr>
            <w:color w:val="1155CC"/>
            <w:u w:val="single"/>
          </w:rPr>
          <w:t>http://bio-bwa.sourceforge.net</w:t>
        </w:r>
      </w:hyperlink>
      <w:r>
        <w:t>, Li et al. 2009) and f</w:t>
      </w:r>
      <w:r>
        <w:t xml:space="preserve">urther filtered with </w:t>
      </w:r>
      <w:proofErr w:type="spellStart"/>
      <w:r>
        <w:t>samtools</w:t>
      </w:r>
      <w:proofErr w:type="spellEnd"/>
      <w:r>
        <w:t xml:space="preserve"> view –q 30 option and a custom script removing all reads with flags indicating multiple mappings "XA:Z:" and supplementary hits "SA:Z:" so that only reads with unique hits were retained. The mapping coverage was </w:t>
      </w:r>
      <w:proofErr w:type="spellStart"/>
      <w:r>
        <w:t>analysed</w:t>
      </w:r>
      <w:proofErr w:type="spellEnd"/>
      <w:r>
        <w:t xml:space="preserve"> with </w:t>
      </w:r>
      <w:proofErr w:type="spellStart"/>
      <w:r>
        <w:t>Qualimap</w:t>
      </w:r>
      <w:proofErr w:type="spellEnd"/>
      <w:r>
        <w:t xml:space="preserve"> </w:t>
      </w:r>
      <w:hyperlink r:id="rId32">
        <w:r>
          <w:rPr>
            <w:color w:val="1155CC"/>
            <w:u w:val="single"/>
          </w:rPr>
          <w:t>(</w:t>
        </w:r>
        <w:proofErr w:type="spellStart"/>
        <w:r>
          <w:rPr>
            <w:color w:val="1155CC"/>
            <w:u w:val="single"/>
          </w:rPr>
          <w:t>Okonechnikov</w:t>
        </w:r>
        <w:proofErr w:type="spellEnd"/>
        <w:r>
          <w:rPr>
            <w:color w:val="1155CC"/>
            <w:u w:val="single"/>
          </w:rPr>
          <w:t xml:space="preserve"> et al. 2015)</w:t>
        </w:r>
      </w:hyperlink>
      <w:r>
        <w:t>. The offspring was defined as females if the coverage on the Z-chromosome was &lt; 75% of the average coverage over all chromosomes and as males if the co</w:t>
      </w:r>
      <w:r>
        <w:t xml:space="preserve">verage was &gt; 75%. </w:t>
      </w:r>
      <w:proofErr w:type="spellStart"/>
      <w:r>
        <w:t>Samtools</w:t>
      </w:r>
      <w:proofErr w:type="spellEnd"/>
      <w:r>
        <w:t xml:space="preserve"> </w:t>
      </w:r>
      <w:proofErr w:type="spellStart"/>
      <w:r>
        <w:t>mpileup</w:t>
      </w:r>
      <w:proofErr w:type="spellEnd"/>
      <w:r>
        <w:t xml:space="preserve"> was used for variant calling with parameters minimum mapping quality (-q) 10 and minimum base quality (-Q) 10 </w:t>
      </w:r>
      <w:hyperlink r:id="rId33">
        <w:r>
          <w:rPr>
            <w:color w:val="1155CC"/>
            <w:u w:val="single"/>
          </w:rPr>
          <w:t xml:space="preserve">(Li </w:t>
        </w:r>
      </w:hyperlink>
      <w:hyperlink r:id="rId34">
        <w:r>
          <w:rPr>
            <w:color w:val="1155CC"/>
            <w:u w:val="single"/>
          </w:rPr>
          <w:t>2011</w:t>
        </w:r>
      </w:hyperlink>
      <w:hyperlink r:id="rId35">
        <w:r>
          <w:rPr>
            <w:color w:val="1155CC"/>
            <w:u w:val="single"/>
          </w:rPr>
          <w:t>)</w:t>
        </w:r>
      </w:hyperlink>
      <w:r>
        <w:t>. The variants were then converted to likelihoods with Pileup2Likelihoods in LepMap3 using default settings of 3 reads as minimum coverage per individu</w:t>
      </w:r>
      <w:r>
        <w:t xml:space="preserve">al, 30% individuals allowed with lower coverage, and a minimum allele frequency of 0.1 </w:t>
      </w:r>
      <w:hyperlink r:id="rId36">
        <w:r>
          <w:rPr>
            <w:color w:val="1155CC"/>
            <w:u w:val="single"/>
          </w:rPr>
          <w:t>(Rastas 2017)</w:t>
        </w:r>
      </w:hyperlink>
      <w:r>
        <w:t xml:space="preserve">. </w:t>
      </w:r>
    </w:p>
    <w:p w14:paraId="207C67E2" w14:textId="77777777" w:rsidR="00787173" w:rsidRDefault="00787173">
      <w:pPr>
        <w:jc w:val="both"/>
      </w:pPr>
    </w:p>
    <w:p w14:paraId="5FA9FD1A" w14:textId="77777777" w:rsidR="00787173" w:rsidRDefault="00A86CA4">
      <w:pPr>
        <w:pStyle w:val="Heading3"/>
      </w:pPr>
      <w:bookmarkStart w:id="65" w:name="_fjb81j1dzw8f" w:colFirst="0" w:colLast="0"/>
      <w:bookmarkEnd w:id="65"/>
      <w:r>
        <w:t>Construction of linkage map</w:t>
      </w:r>
    </w:p>
    <w:p w14:paraId="175FAA89" w14:textId="77777777" w:rsidR="00787173" w:rsidRDefault="00A86CA4">
      <w:pPr>
        <w:jc w:val="both"/>
      </w:pPr>
      <w:r>
        <w:t xml:space="preserve">LepMap3 was used to construct the linkage map </w:t>
      </w:r>
      <w:hyperlink r:id="rId37">
        <w:r>
          <w:rPr>
            <w:color w:val="1155CC"/>
            <w:u w:val="single"/>
          </w:rPr>
          <w:t>(Rastas 2017)</w:t>
        </w:r>
      </w:hyperlink>
      <w:r>
        <w:t xml:space="preserve">. The module </w:t>
      </w:r>
      <w:proofErr w:type="spellStart"/>
      <w:r>
        <w:t>ParentCall</w:t>
      </w:r>
      <w:proofErr w:type="spellEnd"/>
      <w:r>
        <w:t xml:space="preserve"> calls informative parental markers and uses genotype likelihood information from the offspring to impute missing or erroneous parental markers. This module was</w:t>
      </w:r>
      <w:r>
        <w:t xml:space="preserve"> run with default values, except for </w:t>
      </w:r>
      <w:proofErr w:type="spellStart"/>
      <w:r>
        <w:t>zLimit</w:t>
      </w:r>
      <w:proofErr w:type="spellEnd"/>
      <w:r>
        <w:t xml:space="preserve">=2 to detect markers segregating as sex chromosomes, and with removal of  non-informative markers, resulting in 7921 (42849) markers. The markers were assigned to linkage groups using SeparateChromosomes2 with </w:t>
      </w:r>
      <w:proofErr w:type="spellStart"/>
      <w:r>
        <w:t>inf</w:t>
      </w:r>
      <w:r>
        <w:t>ormativeMask</w:t>
      </w:r>
      <w:proofErr w:type="spellEnd"/>
      <w:r>
        <w:t xml:space="preserve">=2, </w:t>
      </w:r>
      <w:proofErr w:type="spellStart"/>
      <w:r>
        <w:t>lodDifference</w:t>
      </w:r>
      <w:proofErr w:type="spellEnd"/>
      <w:r>
        <w:t xml:space="preserve">=2 and </w:t>
      </w:r>
      <w:proofErr w:type="spellStart"/>
      <w:r>
        <w:t>distortionLod</w:t>
      </w:r>
      <w:proofErr w:type="spellEnd"/>
      <w:r>
        <w:t xml:space="preserve">=1, only using maternal informative markers to create robust groups. The LOD-limit was  estimated empirically by testing a range of </w:t>
      </w:r>
      <w:proofErr w:type="spellStart"/>
      <w:r>
        <w:t>LODscores</w:t>
      </w:r>
      <w:proofErr w:type="spellEnd"/>
      <w:r>
        <w:t xml:space="preserve"> (1-30) and set to 12 resulting in 31 linkage groups. </w:t>
      </w:r>
    </w:p>
    <w:p w14:paraId="4C1E0650" w14:textId="77777777" w:rsidR="00787173" w:rsidRDefault="00787173">
      <w:pPr>
        <w:jc w:val="both"/>
      </w:pPr>
    </w:p>
    <w:p w14:paraId="36E4FBE9" w14:textId="77777777" w:rsidR="00787173" w:rsidRDefault="00A86CA4">
      <w:pPr>
        <w:jc w:val="both"/>
      </w:pPr>
      <w:r>
        <w:t xml:space="preserve">To assign </w:t>
      </w:r>
      <w:r>
        <w:t xml:space="preserve">all informative markers to linkage groups </w:t>
      </w:r>
      <w:proofErr w:type="spellStart"/>
      <w:r>
        <w:t>JoinSingles</w:t>
      </w:r>
      <w:proofErr w:type="spellEnd"/>
      <w:r>
        <w:t xml:space="preserve"> was run without informative mask</w:t>
      </w:r>
      <w:ins w:id="66" w:author="Daria Shipilina" w:date="2021-09-06T13:38:00Z">
        <w:r>
          <w:t xml:space="preserve"> (</w:t>
        </w:r>
      </w:ins>
      <w:proofErr w:type="spellStart"/>
      <w:del w:id="67" w:author="Daria Shipilina" w:date="2021-09-06T13:38:00Z">
        <w:r>
          <w:delText xml:space="preserve">, </w:delText>
        </w:r>
      </w:del>
      <w:r>
        <w:t>ie</w:t>
      </w:r>
      <w:proofErr w:type="spellEnd"/>
      <w:r>
        <w:t xml:space="preserve"> using all markers</w:t>
      </w:r>
      <w:ins w:id="68" w:author="Daria Shipilina" w:date="2021-09-06T13:38:00Z">
        <w:r>
          <w:t>)</w:t>
        </w:r>
      </w:ins>
      <w:r>
        <w:t xml:space="preserve">, and </w:t>
      </w:r>
      <w:proofErr w:type="spellStart"/>
      <w:r>
        <w:t>lodLimits</w:t>
      </w:r>
      <w:proofErr w:type="spellEnd"/>
      <w:r>
        <w:t xml:space="preserve"> 10 deemed optimal,  resulting in 6188 (23076) markers assigned to linkage groups. </w:t>
      </w:r>
      <w:proofErr w:type="spellStart"/>
      <w:r>
        <w:t>OrderMarkers</w:t>
      </w:r>
      <w:proofErr w:type="spellEnd"/>
      <w:r>
        <w:t xml:space="preserve"> was run with 50 iterations for eac</w:t>
      </w:r>
      <w:r>
        <w:t xml:space="preserve">h linkage group to determine the most likely distance between the markers in a maximum likelihood framework and the maps with the highest likelihood </w:t>
      </w:r>
      <w:ins w:id="69" w:author="Daria Shipilina" w:date="2021-09-06T13:39:00Z">
        <w:r>
          <w:t>were</w:t>
        </w:r>
      </w:ins>
      <w:del w:id="70" w:author="Daria Shipilina" w:date="2021-09-06T13:39:00Z">
        <w:r>
          <w:delText>was</w:delText>
        </w:r>
      </w:del>
      <w:r>
        <w:t xml:space="preserve"> selected for refinement. Only male informative markers (</w:t>
      </w:r>
      <w:proofErr w:type="spellStart"/>
      <w:r>
        <w:t>informativeMask</w:t>
      </w:r>
      <w:proofErr w:type="spellEnd"/>
      <w:r>
        <w:t>=1) were included in the ord</w:t>
      </w:r>
      <w:r>
        <w:t>ering of the map, since female informative markers do not contain any information on recombination events</w:t>
      </w:r>
      <w:del w:id="71" w:author="Daria Shipilina" w:date="2021-09-06T13:39:00Z">
        <w:r>
          <w:delText xml:space="preserve"> and only add noise</w:delText>
        </w:r>
      </w:del>
      <w:r>
        <w:t xml:space="preserve">. Additional options used were the </w:t>
      </w:r>
      <w:proofErr w:type="spellStart"/>
      <w:r>
        <w:t>Kosambi</w:t>
      </w:r>
      <w:proofErr w:type="spellEnd"/>
      <w:r>
        <w:t xml:space="preserve"> distance method, </w:t>
      </w:r>
      <w:proofErr w:type="spellStart"/>
      <w:r>
        <w:t>minError</w:t>
      </w:r>
      <w:proofErr w:type="spellEnd"/>
      <w:r>
        <w:t>=0.1 and recombination2=0. The 30% end of the linkage groups was</w:t>
      </w:r>
      <w:r>
        <w:t xml:space="preserve"> assessed and any marker or group of markers more than </w:t>
      </w:r>
      <w:commentRangeStart w:id="72"/>
      <w:r>
        <w:t xml:space="preserve">10cM from the nearest marker was trimmed. </w:t>
      </w:r>
      <w:commentRangeEnd w:id="72"/>
      <w:r>
        <w:commentReference w:id="72"/>
      </w:r>
      <w:r>
        <w:t xml:space="preserve">The trimmed map was then reevaluated with </w:t>
      </w:r>
      <w:proofErr w:type="spellStart"/>
      <w:r>
        <w:t>MarkerOrder</w:t>
      </w:r>
      <w:proofErr w:type="spellEnd"/>
      <w:r>
        <w:t xml:space="preserve"> with the same settings. Uninformative markers at the map ends were manually removed. The maps were the</w:t>
      </w:r>
      <w:r>
        <w:t xml:space="preserve">n reordered again by </w:t>
      </w:r>
      <w:proofErr w:type="spellStart"/>
      <w:r>
        <w:t>OrderMarker</w:t>
      </w:r>
      <w:proofErr w:type="spellEnd"/>
      <w:r>
        <w:t xml:space="preserve"> evaluate order function to obtain the final map distances. The maps were thinned so that only one SNP per 200 bp were left (i.e. at least one SNP per </w:t>
      </w:r>
      <w:proofErr w:type="spellStart"/>
      <w:r>
        <w:t>radtag</w:t>
      </w:r>
      <w:proofErr w:type="spellEnd"/>
      <w:r>
        <w:t>). Any remaining uninformative markers at the map ends were manuall</w:t>
      </w:r>
      <w:r>
        <w:t xml:space="preserve">y removed after visual inspection. To anchor the markers to the </w:t>
      </w:r>
      <w:ins w:id="73" w:author="Daria Shipilina" w:date="2021-09-06T13:41:00Z">
        <w:r>
          <w:t xml:space="preserve">Darwin Tree of Life </w:t>
        </w:r>
      </w:ins>
      <w:del w:id="74" w:author="Daria Shipilina" w:date="2021-09-06T13:41:00Z">
        <w:r>
          <w:delText xml:space="preserve">preliminary </w:delText>
        </w:r>
      </w:del>
      <w:r>
        <w:t xml:space="preserve">assembly we used the software </w:t>
      </w:r>
      <w:proofErr w:type="spellStart"/>
      <w:r>
        <w:t>lepAnchor</w:t>
      </w:r>
      <w:proofErr w:type="spellEnd"/>
      <w:r>
        <w:t xml:space="preserve"> </w:t>
      </w:r>
      <w:hyperlink r:id="rId38">
        <w:r>
          <w:rPr>
            <w:color w:val="1155CC"/>
            <w:u w:val="single"/>
          </w:rPr>
          <w:t>(Rastas 2020)</w:t>
        </w:r>
      </w:hyperlink>
      <w:r>
        <w:t>. The workflow wrapper lepanchor_wrapper.sh was used with default settings.</w:t>
      </w:r>
    </w:p>
    <w:p w14:paraId="09A0F31D" w14:textId="77777777" w:rsidR="00787173" w:rsidRDefault="00787173">
      <w:pPr>
        <w:jc w:val="both"/>
      </w:pPr>
    </w:p>
    <w:p w14:paraId="7E9B4E5D" w14:textId="77777777" w:rsidR="00787173" w:rsidRDefault="00A86CA4">
      <w:pPr>
        <w:pStyle w:val="Heading2"/>
        <w:widowControl w:val="0"/>
        <w:spacing w:before="400" w:line="312" w:lineRule="auto"/>
      </w:pPr>
      <w:bookmarkStart w:id="75" w:name="_rx4i90fcpfs1" w:colFirst="0" w:colLast="0"/>
      <w:bookmarkEnd w:id="75"/>
      <w:r>
        <w:lastRenderedPageBreak/>
        <w:t>Genome annotation and whole genome statistics</w:t>
      </w:r>
    </w:p>
    <w:p w14:paraId="271A33C8" w14:textId="77777777" w:rsidR="00787173" w:rsidRDefault="00A86CA4">
      <w:pPr>
        <w:pStyle w:val="Heading3"/>
        <w:widowControl w:val="0"/>
        <w:spacing w:before="400" w:after="120" w:line="312" w:lineRule="auto"/>
      </w:pPr>
      <w:bookmarkStart w:id="76" w:name="_p2jp79gdehlt" w:colFirst="0" w:colLast="0"/>
      <w:bookmarkEnd w:id="76"/>
      <w:r>
        <w:t>Genome assembly statistics</w:t>
      </w:r>
    </w:p>
    <w:p w14:paraId="33414C02" w14:textId="77777777" w:rsidR="00787173" w:rsidRDefault="00A86CA4">
      <w:pPr>
        <w:jc w:val="both"/>
      </w:pPr>
      <w:r>
        <w:t>Anchoring of the linkage m</w:t>
      </w:r>
      <w:r>
        <w:t xml:space="preserve">ap markers to the </w:t>
      </w:r>
      <w:r>
        <w:rPr>
          <w:i/>
        </w:rPr>
        <w:t xml:space="preserve">Vanessa </w:t>
      </w:r>
      <w:proofErr w:type="spellStart"/>
      <w:r>
        <w:rPr>
          <w:i/>
        </w:rPr>
        <w:t>cardui</w:t>
      </w:r>
      <w:proofErr w:type="spellEnd"/>
      <w:r>
        <w:t xml:space="preserve"> genome version from the Darwin Tree of Life (</w:t>
      </w:r>
      <w:proofErr w:type="spellStart"/>
      <w:r>
        <w:t>DToL</w:t>
      </w:r>
      <w:proofErr w:type="spellEnd"/>
      <w:r>
        <w:t xml:space="preserve">) initiative showed perfect alignment and confirmed structure of all fully assembled chromosomes. For the further analysis we didn’t include unassembled </w:t>
      </w:r>
      <w:proofErr w:type="spellStart"/>
      <w:r>
        <w:t>haplotigs</w:t>
      </w:r>
      <w:proofErr w:type="spellEnd"/>
      <w:r>
        <w:t xml:space="preserve"> from </w:t>
      </w:r>
      <w:proofErr w:type="spellStart"/>
      <w:r>
        <w:t>DToL</w:t>
      </w:r>
      <w:proofErr w:type="spellEnd"/>
      <w:r>
        <w:t xml:space="preserve"> v</w:t>
      </w:r>
      <w:r>
        <w:t xml:space="preserve">ersion of the genome assembly. We calculated summary statistics of the genome after linkage map verification using QUAST suite </w:t>
      </w:r>
      <w:r>
        <w:rPr>
          <w:color w:val="0000FF"/>
        </w:rPr>
        <w:t>(</w:t>
      </w:r>
      <w:hyperlink r:id="rId39">
        <w:r>
          <w:rPr>
            <w:rFonts w:ascii="Roboto" w:eastAsia="Roboto" w:hAnsi="Roboto" w:cs="Roboto"/>
            <w:color w:val="0000FF"/>
          </w:rPr>
          <w:t>10.1093/bioinformatics/btt086</w:t>
        </w:r>
      </w:hyperlink>
      <w:r>
        <w:rPr>
          <w:color w:val="0000FF"/>
        </w:rPr>
        <w:t>)</w:t>
      </w:r>
      <w:r>
        <w:t xml:space="preserve"> with BUSCO </w:t>
      </w:r>
      <w:r>
        <w:rPr>
          <w:color w:val="0000FF"/>
        </w:rPr>
        <w:t>(</w:t>
      </w:r>
      <w:r>
        <w:rPr>
          <w:rFonts w:ascii="Roboto" w:eastAsia="Roboto" w:hAnsi="Roboto" w:cs="Roboto"/>
          <w:color w:val="0000FF"/>
          <w:highlight w:val="white"/>
        </w:rPr>
        <w:t xml:space="preserve"> </w:t>
      </w:r>
      <w:hyperlink r:id="rId40">
        <w:r>
          <w:rPr>
            <w:rFonts w:ascii="Roboto" w:eastAsia="Roboto" w:hAnsi="Roboto" w:cs="Roboto"/>
            <w:color w:val="0000FF"/>
          </w:rPr>
          <w:t>https://doi.org/10.1093/molbev/msab199</w:t>
        </w:r>
      </w:hyperlink>
      <w:r>
        <w:rPr>
          <w:color w:val="0000FF"/>
        </w:rPr>
        <w:t>)</w:t>
      </w:r>
      <w:r>
        <w:t xml:space="preserve"> gene analysis option.</w:t>
      </w:r>
    </w:p>
    <w:p w14:paraId="6B0DC616" w14:textId="77777777" w:rsidR="00787173" w:rsidRDefault="00787173">
      <w:pPr>
        <w:jc w:val="both"/>
      </w:pPr>
    </w:p>
    <w:p w14:paraId="0A752046" w14:textId="77777777" w:rsidR="00787173" w:rsidRDefault="00A86CA4">
      <w:pPr>
        <w:jc w:val="both"/>
      </w:pPr>
      <w:r>
        <w:t xml:space="preserve">We used </w:t>
      </w:r>
      <w:proofErr w:type="spellStart"/>
      <w:r>
        <w:t>MCScanX</w:t>
      </w:r>
      <w:proofErr w:type="spellEnd"/>
      <w:r>
        <w:t xml:space="preserve"> (ref) software to describe syntenic blocks between </w:t>
      </w:r>
      <w:r>
        <w:rPr>
          <w:i/>
        </w:rPr>
        <w:t xml:space="preserve">Vanessa </w:t>
      </w:r>
      <w:proofErr w:type="spellStart"/>
      <w:r>
        <w:rPr>
          <w:i/>
        </w:rPr>
        <w:t>cardui</w:t>
      </w:r>
      <w:proofErr w:type="spellEnd"/>
      <w:r>
        <w:t xml:space="preserve"> genome and </w:t>
      </w:r>
      <w:r>
        <w:rPr>
          <w:i/>
        </w:rPr>
        <w:t>Bombyx mori</w:t>
      </w:r>
      <w:r>
        <w:t xml:space="preserve"> and </w:t>
      </w:r>
      <w:proofErr w:type="spellStart"/>
      <w:r>
        <w:rPr>
          <w:i/>
        </w:rPr>
        <w:t>Heliconius</w:t>
      </w:r>
      <w:proofErr w:type="spellEnd"/>
      <w:r>
        <w:rPr>
          <w:i/>
        </w:rPr>
        <w:t xml:space="preserve">. </w:t>
      </w:r>
      <w:r>
        <w:t>BLAST</w:t>
      </w:r>
      <w:r>
        <w:rPr>
          <w:i/>
        </w:rPr>
        <w:t xml:space="preserve"> </w:t>
      </w:r>
      <w:r>
        <w:t>was used for preliminary al</w:t>
      </w:r>
      <w:r>
        <w:t xml:space="preserve">ignment to serve as an input for the software. We used </w:t>
      </w:r>
      <w:proofErr w:type="spellStart"/>
      <w:r>
        <w:t>circos</w:t>
      </w:r>
      <w:proofErr w:type="spellEnd"/>
      <w:r>
        <w:t xml:space="preserve"> library (ref) for visualization of results.</w:t>
      </w:r>
    </w:p>
    <w:p w14:paraId="4A63CEA8" w14:textId="77777777" w:rsidR="00787173" w:rsidRDefault="00787173">
      <w:pPr>
        <w:jc w:val="both"/>
      </w:pPr>
    </w:p>
    <w:p w14:paraId="71FBE9D5" w14:textId="77777777" w:rsidR="00787173" w:rsidRDefault="00A86CA4">
      <w:pPr>
        <w:pStyle w:val="Heading3"/>
        <w:spacing w:before="400" w:after="120" w:line="312" w:lineRule="auto"/>
      </w:pPr>
      <w:bookmarkStart w:id="77" w:name="_64gfqf47jf7l" w:colFirst="0" w:colLast="0"/>
      <w:bookmarkEnd w:id="77"/>
      <w:r>
        <w:t>Gene and repeat annotation</w:t>
      </w:r>
    </w:p>
    <w:p w14:paraId="6846724F" w14:textId="77777777" w:rsidR="00787173" w:rsidRDefault="00A86CA4">
      <w:pPr>
        <w:jc w:val="both"/>
      </w:pPr>
      <w:r>
        <w:t xml:space="preserve">The annotation of the </w:t>
      </w:r>
      <w:proofErr w:type="spellStart"/>
      <w:r>
        <w:t>V.cardui</w:t>
      </w:r>
      <w:proofErr w:type="spellEnd"/>
      <w:r>
        <w:t xml:space="preserve"> genome was performed with the MAKER package, version 3.00.0 (https://doi.org/10.1186/1471-2105-12-491). We executed the MAKER pipeline iteratively in three stages. At the first step we masked repeated sequences and mapped tra</w:t>
      </w:r>
      <w:r>
        <w:t xml:space="preserve">nscriptomic evidence to the genome version verified by linkage map. </w:t>
      </w:r>
      <w:proofErr w:type="spellStart"/>
      <w:r>
        <w:t>RepeatMasker</w:t>
      </w:r>
      <w:proofErr w:type="spellEnd"/>
      <w:r>
        <w:t xml:space="preserve"> version 4.0.3 (Smit et al., 2013-2015) was used within the MAKER pipeline with manually curated Lepidoptera repeat database (</w:t>
      </w:r>
      <w:hyperlink r:id="rId41">
        <w:r>
          <w:rPr>
            <w:color w:val="1155CC"/>
            <w:u w:val="single"/>
          </w:rPr>
          <w:t>doi.org/10.1093/</w:t>
        </w:r>
        <w:proofErr w:type="spellStart"/>
        <w:r>
          <w:rPr>
            <w:color w:val="1155CC"/>
            <w:u w:val="single"/>
          </w:rPr>
          <w:t>gbe</w:t>
        </w:r>
        <w:proofErr w:type="spellEnd"/>
        <w:r>
          <w:rPr>
            <w:color w:val="1155CC"/>
            <w:u w:val="single"/>
          </w:rPr>
          <w:t>/evx163</w:t>
        </w:r>
      </w:hyperlink>
      <w:r>
        <w:t xml:space="preserve">) serving as a reference. Additionally, </w:t>
      </w:r>
      <w:proofErr w:type="spellStart"/>
      <w:r>
        <w:t>RepeatMasker</w:t>
      </w:r>
      <w:proofErr w:type="spellEnd"/>
      <w:r>
        <w:t xml:space="preserve"> produced annotation of the repeats, including their position along the genome and classification into classes. Resulting file was further used for window-based and correlati</w:t>
      </w:r>
      <w:r>
        <w:t>on analysis.</w:t>
      </w:r>
    </w:p>
    <w:p w14:paraId="719C2A1F" w14:textId="77777777" w:rsidR="00787173" w:rsidRDefault="00787173"/>
    <w:p w14:paraId="0F08D6E8" w14:textId="77777777" w:rsidR="00787173" w:rsidRDefault="00A86CA4">
      <w:pPr>
        <w:jc w:val="both"/>
      </w:pPr>
      <w:r>
        <w:t xml:space="preserve">At the first MAKER run we used transcriptomic data from </w:t>
      </w:r>
      <w:proofErr w:type="spellStart"/>
      <w:r>
        <w:t>V.cardui</w:t>
      </w:r>
      <w:proofErr w:type="spellEnd"/>
      <w:r>
        <w:t xml:space="preserve"> wing transcriptome  (</w:t>
      </w:r>
      <w:hyperlink r:id="rId42">
        <w:r>
          <w:rPr>
            <w:color w:val="1155CC"/>
            <w:u w:val="single"/>
          </w:rPr>
          <w:t>https://doi.org/10.1186/s12864-016-2586-5</w:t>
        </w:r>
      </w:hyperlink>
      <w:r>
        <w:t>) accessed on (). This step produced set of gene model</w:t>
      </w:r>
      <w:r>
        <w:t xml:space="preserve">s, which we controlled for quality using Annotation Edit Distance (AED) statistics. AED quantifies congruency between a gene annotation and its supporting evidence. We discarded gene models with AED scores higher than 0.5 (50% of the gene model length not </w:t>
      </w:r>
      <w:r>
        <w:t>matching corresponding evidence sequence) using custom scripts. Resulting gene models provided as a training set for the second run of MAKER.</w:t>
      </w:r>
    </w:p>
    <w:p w14:paraId="61294EA2" w14:textId="77777777" w:rsidR="00787173" w:rsidRDefault="00787173"/>
    <w:p w14:paraId="08BA7A37" w14:textId="77777777" w:rsidR="00787173" w:rsidRDefault="00A86CA4">
      <w:pPr>
        <w:jc w:val="both"/>
      </w:pPr>
      <w:r>
        <w:t>The second iteration of MAKER pipeline was used to create gene models using the ab-initio gene predicting algorit</w:t>
      </w:r>
      <w:r>
        <w:t>hm implemented in SNAP (</w:t>
      </w:r>
      <w:hyperlink r:id="rId43">
        <w:r>
          <w:rPr>
            <w:color w:val="1155CC"/>
            <w:u w:val="single"/>
          </w:rPr>
          <w:t>https://doi.org/10.1186/1471-2105-5-59</w:t>
        </w:r>
      </w:hyperlink>
      <w:r>
        <w:t xml:space="preserve">). </w:t>
      </w:r>
    </w:p>
    <w:p w14:paraId="74EF4FE4" w14:textId="77777777" w:rsidR="00787173" w:rsidRDefault="00A86CA4">
      <w:pPr>
        <w:jc w:val="both"/>
      </w:pPr>
      <w:r>
        <w:t xml:space="preserve">For the last run of MAKER we used gene models predicted by SNAP and additional protein evidence from </w:t>
      </w:r>
      <w:proofErr w:type="spellStart"/>
      <w:r>
        <w:t>Uniprot</w:t>
      </w:r>
      <w:proofErr w:type="spellEnd"/>
      <w:r>
        <w:t xml:space="preserve"> database (https://www.u</w:t>
      </w:r>
      <w:r>
        <w:t>niprot.org/; accessed 2021-04-01). We downloaded a set of Lepidoptera proteins from the Swiss-</w:t>
      </w:r>
      <w:proofErr w:type="spellStart"/>
      <w:r>
        <w:t>prot</w:t>
      </w:r>
      <w:proofErr w:type="spellEnd"/>
      <w:r>
        <w:t xml:space="preserve"> section of the </w:t>
      </w:r>
      <w:proofErr w:type="spellStart"/>
      <w:r>
        <w:t>Uniprot</w:t>
      </w:r>
      <w:proofErr w:type="spellEnd"/>
      <w:r>
        <w:t xml:space="preserve"> database and curated it manually. All the genes from the “reviewed” set were included, from the “unreviewed” set we selected only full</w:t>
      </w:r>
      <w:r>
        <w:t xml:space="preserve">y sequenced nuclear proteins with predicted functions (custom scripts were used for selection). This selection resulted in 36,907 proteins. </w:t>
      </w:r>
    </w:p>
    <w:p w14:paraId="1BD8DBB6" w14:textId="77777777" w:rsidR="00787173" w:rsidRDefault="00A86CA4">
      <w:pPr>
        <w:jc w:val="both"/>
      </w:pPr>
      <w:r>
        <w:lastRenderedPageBreak/>
        <w:t xml:space="preserve">Finally, all obtained evidence and </w:t>
      </w:r>
      <w:r>
        <w:rPr>
          <w:i/>
        </w:rPr>
        <w:t>ab initio</w:t>
      </w:r>
      <w:r>
        <w:t xml:space="preserve"> predicted genes were merged resulting in 18,860 gene models. Analogous</w:t>
      </w:r>
      <w:r>
        <w:t>ly to the first step, we set AED score to 0.5 and filtering reduced number of gene models to 14,957. Resulting genes were renamed using MAKER supplementary scripts.</w:t>
      </w:r>
    </w:p>
    <w:p w14:paraId="69718E96" w14:textId="77777777" w:rsidR="00787173" w:rsidRDefault="00787173">
      <w:pPr>
        <w:jc w:val="both"/>
      </w:pPr>
    </w:p>
    <w:p w14:paraId="4477F68B" w14:textId="77777777" w:rsidR="00787173" w:rsidRDefault="00A86CA4">
      <w:pPr>
        <w:jc w:val="both"/>
      </w:pPr>
      <w:r>
        <w:t xml:space="preserve">Functional annotation of </w:t>
      </w:r>
      <w:proofErr w:type="spellStart"/>
      <w:r>
        <w:t>V.cardui</w:t>
      </w:r>
      <w:proofErr w:type="spellEnd"/>
      <w:r>
        <w:t xml:space="preserve"> was performed using </w:t>
      </w:r>
      <w:proofErr w:type="spellStart"/>
      <w:r>
        <w:t>eggnogg_mapper</w:t>
      </w:r>
      <w:proofErr w:type="spellEnd"/>
      <w:r>
        <w:t xml:space="preserve"> online tool (Huerta-</w:t>
      </w:r>
      <w:proofErr w:type="spellStart"/>
      <w:r>
        <w:t>C</w:t>
      </w:r>
      <w:r>
        <w:t>epas</w:t>
      </w:r>
      <w:proofErr w:type="spellEnd"/>
      <w:r>
        <w:t xml:space="preserve">, ). </w:t>
      </w:r>
      <w:proofErr w:type="spellStart"/>
      <w:r>
        <w:t>Eggnogg</w:t>
      </w:r>
      <w:proofErr w:type="spellEnd"/>
      <w:r>
        <w:t xml:space="preserve"> assigns functional information to the genes using </w:t>
      </w:r>
      <w:proofErr w:type="spellStart"/>
      <w:r>
        <w:t>orthology</w:t>
      </w:r>
      <w:proofErr w:type="spellEnd"/>
      <w:r>
        <w:t xml:space="preserve"> information available in an integrated precomputed database. When orthologs are identified </w:t>
      </w:r>
      <w:proofErr w:type="spellStart"/>
      <w:r>
        <w:t>eggnogg</w:t>
      </w:r>
      <w:proofErr w:type="spellEnd"/>
      <w:r>
        <w:t xml:space="preserve"> assigns functional information from GO, </w:t>
      </w:r>
      <w:proofErr w:type="spellStart"/>
      <w:r>
        <w:t>Pfam</w:t>
      </w:r>
      <w:proofErr w:type="spellEnd"/>
      <w:r>
        <w:t xml:space="preserve"> and KEGG databases. We recovered fu</w:t>
      </w:r>
      <w:r>
        <w:t>nctional information for 13,318 genes. We controlled quality of orthologs alignment using custom filtering and the resulting dataset consisted of 12,098 genes.</w:t>
      </w:r>
    </w:p>
    <w:p w14:paraId="493A1B78" w14:textId="77777777" w:rsidR="00787173" w:rsidRDefault="00A86CA4">
      <w:pPr>
        <w:pStyle w:val="Heading2"/>
        <w:widowControl w:val="0"/>
        <w:spacing w:before="400" w:line="312" w:lineRule="auto"/>
      </w:pPr>
      <w:bookmarkStart w:id="78" w:name="_zg1ny7az0y4a" w:colFirst="0" w:colLast="0"/>
      <w:bookmarkEnd w:id="78"/>
      <w:r>
        <w:t>Gene family evolution</w:t>
      </w:r>
    </w:p>
    <w:p w14:paraId="553CB6CA" w14:textId="77777777" w:rsidR="00787173" w:rsidRDefault="00A86CA4">
      <w:pPr>
        <w:jc w:val="both"/>
      </w:pPr>
      <w:r>
        <w:t xml:space="preserve">We investigated gene family evolution in </w:t>
      </w:r>
      <w:r>
        <w:rPr>
          <w:i/>
        </w:rPr>
        <w:t xml:space="preserve">V. </w:t>
      </w:r>
      <w:proofErr w:type="spellStart"/>
      <w:r>
        <w:rPr>
          <w:i/>
        </w:rPr>
        <w:t>cardui</w:t>
      </w:r>
      <w:proofErr w:type="spellEnd"/>
      <w:r>
        <w:t xml:space="preserve"> by comparing our newly obtained gene annotation with other annotated Nymphalid genomes available on </w:t>
      </w:r>
      <w:proofErr w:type="spellStart"/>
      <w:r>
        <w:t>Lepbase</w:t>
      </w:r>
      <w:proofErr w:type="spellEnd"/>
      <w:r>
        <w:t xml:space="preserve">. The protein </w:t>
      </w:r>
      <w:proofErr w:type="spellStart"/>
      <w:r>
        <w:t>fasta</w:t>
      </w:r>
      <w:proofErr w:type="spellEnd"/>
      <w:r>
        <w:t xml:space="preserve"> files were downloaded 210621 (</w:t>
      </w:r>
      <w:hyperlink r:id="rId44">
        <w:r>
          <w:rPr>
            <w:color w:val="1155CC"/>
            <w:u w:val="single"/>
          </w:rPr>
          <w:t>http://download.lepbase.org/v4/sequenc</w:t>
        </w:r>
        <w:r>
          <w:rPr>
            <w:color w:val="1155CC"/>
            <w:u w:val="single"/>
          </w:rPr>
          <w:t>e/</w:t>
        </w:r>
      </w:hyperlink>
      <w:r>
        <w:t xml:space="preserve">) (Table SX, versions of all used genomes, incl result from </w:t>
      </w:r>
      <w:proofErr w:type="spellStart"/>
      <w:r>
        <w:t>Orthofinder</w:t>
      </w:r>
      <w:proofErr w:type="spellEnd"/>
      <w:r>
        <w:t xml:space="preserve">). To cluster the annotated genes into </w:t>
      </w:r>
      <w:proofErr w:type="spellStart"/>
      <w:r>
        <w:t>orthogroups</w:t>
      </w:r>
      <w:proofErr w:type="spellEnd"/>
      <w:r>
        <w:t xml:space="preserve"> and infer species specific </w:t>
      </w:r>
      <w:proofErr w:type="spellStart"/>
      <w:r>
        <w:t>orthogroups</w:t>
      </w:r>
      <w:proofErr w:type="spellEnd"/>
      <w:r>
        <w:t xml:space="preserve"> and gene duplications we used </w:t>
      </w:r>
      <w:proofErr w:type="spellStart"/>
      <w:r>
        <w:t>OrthoFinder</w:t>
      </w:r>
      <w:proofErr w:type="spellEnd"/>
      <w:r>
        <w:t xml:space="preserve">/2.5.2 with default settings </w:t>
      </w:r>
      <w:hyperlink r:id="rId45">
        <w:r>
          <w:rPr>
            <w:color w:val="1155CC"/>
            <w:u w:val="single"/>
          </w:rPr>
          <w:t>(</w:t>
        </w:r>
        <w:proofErr w:type="spellStart"/>
        <w:r>
          <w:rPr>
            <w:color w:val="1155CC"/>
            <w:u w:val="single"/>
          </w:rPr>
          <w:t>Emms</w:t>
        </w:r>
        <w:proofErr w:type="spellEnd"/>
        <w:r>
          <w:rPr>
            <w:color w:val="1155CC"/>
            <w:u w:val="single"/>
          </w:rPr>
          <w:t xml:space="preserve"> and Kelly 2019)</w:t>
        </w:r>
      </w:hyperlink>
      <w:r>
        <w:t xml:space="preserve">. The total gene counts for each </w:t>
      </w:r>
      <w:proofErr w:type="spellStart"/>
      <w:r>
        <w:t>orthogroup</w:t>
      </w:r>
      <w:proofErr w:type="spellEnd"/>
      <w:r>
        <w:t xml:space="preserve"> and species from </w:t>
      </w:r>
      <w:proofErr w:type="spellStart"/>
      <w:r>
        <w:t>OrthoFinder</w:t>
      </w:r>
      <w:proofErr w:type="spellEnd"/>
      <w:r>
        <w:t xml:space="preserve"> was used as input to estimate gene family expansion and contraction with the software </w:t>
      </w:r>
      <w:proofErr w:type="spellStart"/>
      <w:r>
        <w:t>Badirate</w:t>
      </w:r>
      <w:proofErr w:type="spellEnd"/>
      <w:r>
        <w:t xml:space="preserve"> using a maximum likelihood </w:t>
      </w:r>
      <w:commentRangeStart w:id="79"/>
      <w:r>
        <w:t>o</w:t>
      </w:r>
      <w:r>
        <w:t>ption</w:t>
      </w:r>
      <w:commentRangeEnd w:id="79"/>
      <w:r>
        <w:commentReference w:id="79"/>
      </w:r>
      <w:r>
        <w:t xml:space="preserve"> and the birth/death/innovation (BDI) model </w:t>
      </w:r>
      <w:hyperlink r:id="rId46">
        <w:r>
          <w:rPr>
            <w:color w:val="1155CC"/>
            <w:u w:val="single"/>
          </w:rPr>
          <w:t>(</w:t>
        </w:r>
        <w:proofErr w:type="spellStart"/>
        <w:r>
          <w:rPr>
            <w:color w:val="1155CC"/>
            <w:u w:val="single"/>
          </w:rPr>
          <w:t>Librado</w:t>
        </w:r>
        <w:proofErr w:type="spellEnd"/>
        <w:r>
          <w:rPr>
            <w:color w:val="1155CC"/>
            <w:u w:val="single"/>
          </w:rPr>
          <w:t xml:space="preserve"> et al. 2012)</w:t>
        </w:r>
      </w:hyperlink>
      <w:r>
        <w:t xml:space="preserve">. </w:t>
      </w:r>
    </w:p>
    <w:p w14:paraId="153D4850" w14:textId="77777777" w:rsidR="00787173" w:rsidRDefault="00787173">
      <w:pPr>
        <w:jc w:val="both"/>
      </w:pPr>
    </w:p>
    <w:p w14:paraId="6B0BF23D" w14:textId="77777777" w:rsidR="00787173" w:rsidRDefault="00A86CA4">
      <w:pPr>
        <w:jc w:val="both"/>
      </w:pPr>
      <w:proofErr w:type="spellStart"/>
      <w:r>
        <w:t>Badirate</w:t>
      </w:r>
      <w:proofErr w:type="spellEnd"/>
      <w:r>
        <w:t xml:space="preserve"> requires an </w:t>
      </w:r>
      <w:commentRangeStart w:id="80"/>
      <w:proofErr w:type="spellStart"/>
      <w:r>
        <w:t>ultrametric</w:t>
      </w:r>
      <w:commentRangeEnd w:id="80"/>
      <w:proofErr w:type="spellEnd"/>
      <w:r>
        <w:commentReference w:id="80"/>
      </w:r>
      <w:r>
        <w:t xml:space="preserve"> tree as input. We used the species tree obtained with </w:t>
      </w:r>
      <w:proofErr w:type="spellStart"/>
      <w:r>
        <w:t>OrthoFinder</w:t>
      </w:r>
      <w:proofErr w:type="spellEnd"/>
      <w:r>
        <w:t xml:space="preserve">, which in turn </w:t>
      </w:r>
      <w:r>
        <w:t xml:space="preserve">required additional conversion with the software Tree from the python-based package ete3 </w:t>
      </w:r>
      <w:hyperlink r:id="rId47">
        <w:r>
          <w:rPr>
            <w:color w:val="1155CC"/>
            <w:u w:val="single"/>
          </w:rPr>
          <w:t>(Huerta-</w:t>
        </w:r>
        <w:proofErr w:type="spellStart"/>
        <w:r>
          <w:rPr>
            <w:color w:val="1155CC"/>
            <w:u w:val="single"/>
          </w:rPr>
          <w:t>Cepas</w:t>
        </w:r>
        <w:proofErr w:type="spellEnd"/>
        <w:r>
          <w:rPr>
            <w:color w:val="1155CC"/>
            <w:u w:val="single"/>
          </w:rPr>
          <w:t xml:space="preserve"> et al. 2016)</w:t>
        </w:r>
      </w:hyperlink>
      <w:r>
        <w:t xml:space="preserve">. For each </w:t>
      </w:r>
      <w:proofErr w:type="spellStart"/>
      <w:r>
        <w:t>orthogroup</w:t>
      </w:r>
      <w:proofErr w:type="spellEnd"/>
      <w:r>
        <w:t xml:space="preserve"> identified in </w:t>
      </w:r>
      <w:proofErr w:type="spellStart"/>
      <w:r>
        <w:t>OrthoFinder</w:t>
      </w:r>
      <w:proofErr w:type="spellEnd"/>
      <w:r>
        <w:t xml:space="preserve"> we tested five different models</w:t>
      </w:r>
      <w:r>
        <w:t xml:space="preserve">, reflecting the evolution of the gene family.  The null model (Global rate model) assumed uniform rate of gene gain/loss for all branches in the provided species tree. Alternative models were specified as following: </w:t>
      </w:r>
    </w:p>
    <w:p w14:paraId="4458EB72" w14:textId="77777777" w:rsidR="00787173" w:rsidRDefault="00A86CA4">
      <w:pPr>
        <w:ind w:firstLine="720"/>
        <w:jc w:val="both"/>
      </w:pPr>
      <w:r>
        <w:t>1) To detect gene families changes spe</w:t>
      </w:r>
      <w:r>
        <w:t xml:space="preserve">cific to </w:t>
      </w:r>
      <w:r>
        <w:rPr>
          <w:i/>
        </w:rPr>
        <w:t xml:space="preserve">V. </w:t>
      </w:r>
      <w:proofErr w:type="spellStart"/>
      <w:r>
        <w:rPr>
          <w:i/>
        </w:rPr>
        <w:t>cardui</w:t>
      </w:r>
      <w:proofErr w:type="spellEnd"/>
      <w:r>
        <w:t xml:space="preserve">, we specified distinct branch rate in </w:t>
      </w:r>
      <w:r>
        <w:rPr>
          <w:i/>
        </w:rPr>
        <w:t xml:space="preserve">V. </w:t>
      </w:r>
      <w:proofErr w:type="spellStart"/>
      <w:r>
        <w:rPr>
          <w:i/>
        </w:rPr>
        <w:t>cardui</w:t>
      </w:r>
      <w:proofErr w:type="spellEnd"/>
      <w:r>
        <w:t xml:space="preserve"> with all the other branches evolving with single background rate</w:t>
      </w:r>
    </w:p>
    <w:p w14:paraId="224D53CD" w14:textId="77777777" w:rsidR="00787173" w:rsidRDefault="00A86CA4">
      <w:pPr>
        <w:ind w:firstLine="720"/>
        <w:jc w:val="both"/>
      </w:pPr>
      <w:r>
        <w:t xml:space="preserve">2) In the second model the </w:t>
      </w:r>
      <w:r>
        <w:rPr>
          <w:i/>
        </w:rPr>
        <w:t xml:space="preserve">V. </w:t>
      </w:r>
      <w:proofErr w:type="spellStart"/>
      <w:r>
        <w:rPr>
          <w:i/>
        </w:rPr>
        <w:t>cardui</w:t>
      </w:r>
      <w:proofErr w:type="spellEnd"/>
      <w:r>
        <w:t xml:space="preserve"> and </w:t>
      </w:r>
      <w:r>
        <w:rPr>
          <w:i/>
        </w:rPr>
        <w:t xml:space="preserve">D. </w:t>
      </w:r>
      <w:proofErr w:type="spellStart"/>
      <w:r>
        <w:rPr>
          <w:i/>
        </w:rPr>
        <w:t>plexippus</w:t>
      </w:r>
      <w:proofErr w:type="spellEnd"/>
      <w:r>
        <w:t xml:space="preserve"> branches shared the common rate of change, which allowed us to find ge</w:t>
      </w:r>
      <w:r>
        <w:t xml:space="preserve">ne family expansions common for these migratory butterflies, but absent in the other taxa. </w:t>
      </w:r>
    </w:p>
    <w:p w14:paraId="0B949BB8" w14:textId="77777777" w:rsidR="00787173" w:rsidRDefault="00A86CA4">
      <w:pPr>
        <w:ind w:firstLine="720"/>
        <w:jc w:val="both"/>
      </w:pPr>
      <w:r>
        <w:t xml:space="preserve">3) The third branch specific rate included the </w:t>
      </w:r>
      <w:r>
        <w:rPr>
          <w:i/>
        </w:rPr>
        <w:t>Vanessa</w:t>
      </w:r>
      <w:r>
        <w:t xml:space="preserve"> genus branch (both V. </w:t>
      </w:r>
      <w:proofErr w:type="spellStart"/>
      <w:r>
        <w:t>cardui</w:t>
      </w:r>
      <w:proofErr w:type="spellEnd"/>
      <w:r>
        <w:t xml:space="preserve"> and V. </w:t>
      </w:r>
      <w:proofErr w:type="spellStart"/>
      <w:r>
        <w:t>tameamea</w:t>
      </w:r>
      <w:proofErr w:type="spellEnd"/>
      <w:r>
        <w:t xml:space="preserve">) with one rate compared to the background rate. </w:t>
      </w:r>
    </w:p>
    <w:p w14:paraId="5F2696D1" w14:textId="77777777" w:rsidR="00787173" w:rsidRDefault="00A86CA4">
      <w:pPr>
        <w:jc w:val="both"/>
      </w:pPr>
      <w:r>
        <w:t xml:space="preserve">Each model was </w:t>
      </w:r>
      <w:r>
        <w:t>run twice and the replicate with highest likelihood was used for model comparison.</w:t>
      </w:r>
    </w:p>
    <w:p w14:paraId="6674B9DF" w14:textId="77777777" w:rsidR="00787173" w:rsidRDefault="00787173">
      <w:pPr>
        <w:jc w:val="both"/>
      </w:pPr>
    </w:p>
    <w:p w14:paraId="270B9A12" w14:textId="77777777" w:rsidR="00787173" w:rsidRDefault="00A86CA4">
      <w:pPr>
        <w:jc w:val="both"/>
      </w:pPr>
      <w:r>
        <w:t xml:space="preserve">Likelihoods of all models were compared using </w:t>
      </w:r>
      <w:proofErr w:type="spellStart"/>
      <w:r>
        <w:t>Aikaike’s</w:t>
      </w:r>
      <w:proofErr w:type="spellEnd"/>
      <w:r>
        <w:t xml:space="preserve"> Information Criterion (AIC) calculated as </w:t>
      </w:r>
      <m:oMath>
        <m:r>
          <w:rPr>
            <w:rFonts w:ascii="Cambria Math" w:hAnsi="Cambria Math"/>
          </w:rPr>
          <m:t>2</m:t>
        </m:r>
        <m:r>
          <w:rPr>
            <w:rFonts w:ascii="Cambria Math" w:hAnsi="Cambria Math"/>
          </w:rPr>
          <m:t>K</m:t>
        </m:r>
        <m:r>
          <w:rPr>
            <w:rFonts w:ascii="Cambria Math" w:hAnsi="Cambria Math"/>
          </w:rPr>
          <m:t xml:space="preserve"> - 2</m:t>
        </m:r>
        <m:r>
          <w:rPr>
            <w:rFonts w:ascii="Cambria Math" w:hAnsi="Cambria Math"/>
          </w:rPr>
          <m:t>logL</m:t>
        </m:r>
      </m:oMath>
      <w:r>
        <w:t xml:space="preserve"> where </w:t>
      </w:r>
      <m:oMath>
        <m:r>
          <w:rPr>
            <w:rFonts w:ascii="Cambria Math" w:hAnsi="Cambria Math"/>
          </w:rPr>
          <m:t>K</m:t>
        </m:r>
      </m:oMath>
      <w:r>
        <w:t xml:space="preserve"> is the number of parameters and </w:t>
      </w:r>
      <m:oMath>
        <m:r>
          <w:rPr>
            <w:rFonts w:ascii="Cambria Math" w:hAnsi="Cambria Math"/>
          </w:rPr>
          <m:t>logL</m:t>
        </m:r>
      </m:oMath>
      <w:r>
        <w:t xml:space="preserve"> is the l</w:t>
      </w:r>
      <w:proofErr w:type="spellStart"/>
      <w:r>
        <w:t>ogarithm</w:t>
      </w:r>
      <w:proofErr w:type="spellEnd"/>
      <w:r>
        <w:t xml:space="preserve"> of the likelihood of the model. The </w:t>
      </w:r>
      <w:proofErr w:type="spellStart"/>
      <w:r>
        <w:t>orthogroups</w:t>
      </w:r>
      <w:proofErr w:type="spellEnd"/>
      <w:r>
        <w:t xml:space="preserve"> where the alternative models in </w:t>
      </w:r>
      <w:proofErr w:type="spellStart"/>
      <w:r>
        <w:t>BadiRate</w:t>
      </w:r>
      <w:proofErr w:type="spellEnd"/>
      <w:r>
        <w:t xml:space="preserve"> inferred gene gains or losses &gt;0 and had lower AIC was used for further analyses: functional assignment enrichment and spatial distribution along the genome. </w:t>
      </w:r>
      <w:r>
        <w:t xml:space="preserve">The program was partly run with a modified version of </w:t>
      </w:r>
      <w:r>
        <w:lastRenderedPageBreak/>
        <w:t xml:space="preserve">the R-package </w:t>
      </w:r>
      <w:proofErr w:type="spellStart"/>
      <w:r>
        <w:t>BadiRateR</w:t>
      </w:r>
      <w:proofErr w:type="spellEnd"/>
      <w:r>
        <w:t xml:space="preserve"> (</w:t>
      </w:r>
      <w:hyperlink r:id="rId48">
        <w:r>
          <w:rPr>
            <w:color w:val="1155CC"/>
            <w:u w:val="single"/>
          </w:rPr>
          <w:t>https://palfalvi.github.io/badirater/articles/badirater.html</w:t>
        </w:r>
      </w:hyperlink>
      <w:r>
        <w:t>) and custom scripts.</w:t>
      </w:r>
    </w:p>
    <w:p w14:paraId="03227A43" w14:textId="77777777" w:rsidR="00787173" w:rsidRDefault="00787173">
      <w:pPr>
        <w:jc w:val="both"/>
      </w:pPr>
    </w:p>
    <w:p w14:paraId="5CB90806" w14:textId="77777777" w:rsidR="00787173" w:rsidRDefault="00A86CA4">
      <w:pPr>
        <w:jc w:val="both"/>
      </w:pPr>
      <w:r>
        <w:t>We investigate</w:t>
      </w:r>
      <w:r>
        <w:t xml:space="preserve">d the location of genes belonging to </w:t>
      </w:r>
      <w:proofErr w:type="spellStart"/>
      <w:r>
        <w:t>orthogroups</w:t>
      </w:r>
      <w:proofErr w:type="spellEnd"/>
      <w:r>
        <w:t xml:space="preserve"> identified in </w:t>
      </w:r>
      <w:proofErr w:type="spellStart"/>
      <w:r>
        <w:t>BadiRate</w:t>
      </w:r>
      <w:proofErr w:type="spellEnd"/>
      <w:r>
        <w:t xml:space="preserve"> and visualized their distribution using custom bash and python scripts (available on GitHub). We used information from the annotation </w:t>
      </w:r>
      <w:proofErr w:type="spellStart"/>
      <w:r>
        <w:t>gff</w:t>
      </w:r>
      <w:proofErr w:type="spellEnd"/>
      <w:r>
        <w:t xml:space="preserve"> file and names of the genes from </w:t>
      </w:r>
      <w:proofErr w:type="spellStart"/>
      <w:r>
        <w:t>BadiRate</w:t>
      </w:r>
      <w:proofErr w:type="spellEnd"/>
      <w:r>
        <w:t>.</w:t>
      </w:r>
    </w:p>
    <w:p w14:paraId="4175A40D" w14:textId="77777777" w:rsidR="00787173" w:rsidRDefault="00A86CA4">
      <w:pPr>
        <w:pStyle w:val="Heading3"/>
        <w:spacing w:before="400" w:after="120" w:line="312" w:lineRule="auto"/>
      </w:pPr>
      <w:bookmarkStart w:id="81" w:name="_goin7r8ptchk" w:colFirst="0" w:colLast="0"/>
      <w:bookmarkEnd w:id="81"/>
      <w:r>
        <w:t>Gen</w:t>
      </w:r>
      <w:r>
        <w:t>e ontology enrichment</w:t>
      </w:r>
    </w:p>
    <w:p w14:paraId="59235758" w14:textId="77777777" w:rsidR="00787173" w:rsidRDefault="00A86CA4">
      <w:pPr>
        <w:jc w:val="both"/>
      </w:pPr>
      <w:r>
        <w:t xml:space="preserve">We tested for enrichment of functional categories in the gene sets of interest with the Bioconductor package </w:t>
      </w:r>
      <w:proofErr w:type="spellStart"/>
      <w:r>
        <w:t>topGO</w:t>
      </w:r>
      <w:proofErr w:type="spellEnd"/>
      <w:r>
        <w:t xml:space="preserve"> version 2.44.0 </w:t>
      </w:r>
      <w:hyperlink r:id="rId49">
        <w:r>
          <w:rPr>
            <w:color w:val="1155CC"/>
            <w:u w:val="single"/>
          </w:rPr>
          <w:t xml:space="preserve">(Alexa and </w:t>
        </w:r>
        <w:proofErr w:type="spellStart"/>
        <w:r>
          <w:rPr>
            <w:color w:val="1155CC"/>
            <w:u w:val="single"/>
          </w:rPr>
          <w:t>Rahnenfuhrer</w:t>
        </w:r>
        <w:proofErr w:type="spellEnd"/>
        <w:r>
          <w:rPr>
            <w:color w:val="1155CC"/>
            <w:u w:val="single"/>
          </w:rPr>
          <w:t xml:space="preserve"> 2021)</w:t>
        </w:r>
      </w:hyperlink>
      <w:r>
        <w:t xml:space="preserve"> in R version 4.1.0 (R Core Team, </w:t>
      </w:r>
      <w:hyperlink r:id="rId50" w:anchor="mec15745-bib-0071">
        <w:r>
          <w:rPr>
            <w:color w:val="1155CC"/>
            <w:u w:val="single"/>
          </w:rPr>
          <w:t>2013</w:t>
        </w:r>
      </w:hyperlink>
      <w:r>
        <w:t xml:space="preserve">). We created a custom database based on the annotated gene set with gene ontology (GO) terms associated to the categories biological process, cellular </w:t>
      </w:r>
      <w:r>
        <w:t xml:space="preserve">component and molecular function.  Since the gene set of interest is based on gene counts, the enrichment test was performed with Fisher’s exact test and the default algorithm (“weight01”) accounting for the hierarchical structure of the GO-terms </w:t>
      </w:r>
      <w:hyperlink r:id="rId51">
        <w:r>
          <w:rPr>
            <w:color w:val="1155CC"/>
            <w:u w:val="single"/>
          </w:rPr>
          <w:t>(Alexa et al. 2006)</w:t>
        </w:r>
      </w:hyperlink>
      <w:r>
        <w:t>. This means that the resulting tests are not independent and correcting for multiple testing might not be motivated, however to keep a conservative approach we adjusted the p-values w</w:t>
      </w:r>
      <w:r>
        <w:t xml:space="preserve">ith </w:t>
      </w:r>
      <w:proofErr w:type="spellStart"/>
      <w:r>
        <w:t>Benjamini</w:t>
      </w:r>
      <w:proofErr w:type="spellEnd"/>
      <w:r>
        <w:t>-Hochberg’s method of multiple test correction (</w:t>
      </w:r>
      <w:proofErr w:type="spellStart"/>
      <w:r>
        <w:t>p.adjust</w:t>
      </w:r>
      <w:proofErr w:type="spellEnd"/>
      <w:r>
        <w:t>(x, method = "</w:t>
      </w:r>
      <w:proofErr w:type="spellStart"/>
      <w:r>
        <w:t>fdr</w:t>
      </w:r>
      <w:proofErr w:type="spellEnd"/>
      <w:r>
        <w:t xml:space="preserve">")). </w:t>
      </w:r>
    </w:p>
    <w:p w14:paraId="3BDAB5E4" w14:textId="77777777" w:rsidR="00787173" w:rsidRDefault="00A86CA4">
      <w:pPr>
        <w:pStyle w:val="Heading3"/>
        <w:spacing w:before="400" w:after="120" w:line="312" w:lineRule="auto"/>
      </w:pPr>
      <w:bookmarkStart w:id="82" w:name="_6e7ajyrzqyun" w:colFirst="0" w:colLast="0"/>
      <w:bookmarkEnd w:id="82"/>
      <w:r>
        <w:t>Comparative analysis of genes associated with migration</w:t>
      </w:r>
    </w:p>
    <w:p w14:paraId="5080CD62" w14:textId="77777777" w:rsidR="00787173" w:rsidRDefault="00A86CA4">
      <w:pPr>
        <w:jc w:val="both"/>
      </w:pPr>
      <w:r>
        <w:t xml:space="preserve">We investigated the presence or absence of previously described genes associated to migration in the </w:t>
      </w:r>
      <w:r>
        <w:rPr>
          <w:i/>
        </w:rPr>
        <w:t xml:space="preserve">V. </w:t>
      </w:r>
      <w:proofErr w:type="spellStart"/>
      <w:r>
        <w:rPr>
          <w:i/>
        </w:rPr>
        <w:t>cardui</w:t>
      </w:r>
      <w:proofErr w:type="spellEnd"/>
      <w:r>
        <w:t xml:space="preserve"> </w:t>
      </w:r>
      <w:proofErr w:type="spellStart"/>
      <w:r>
        <w:t>geneset</w:t>
      </w:r>
      <w:proofErr w:type="spellEnd"/>
      <w:r>
        <w:t>. We used set of genes associated to biological functions migration in the Monarch butterfly (</w:t>
      </w:r>
      <w:r>
        <w:rPr>
          <w:i/>
        </w:rPr>
        <w:t xml:space="preserve">Danaus </w:t>
      </w:r>
      <w:proofErr w:type="spellStart"/>
      <w:r>
        <w:rPr>
          <w:i/>
        </w:rPr>
        <w:t>plexippus</w:t>
      </w:r>
      <w:proofErr w:type="spellEnd"/>
      <w:r>
        <w:t>), since it’s the only model</w:t>
      </w:r>
      <w:r>
        <w:t xml:space="preserve"> organism where genomics of migration was investigated in much detail. The gene sets and reference genome were obtained from </w:t>
      </w:r>
      <w:proofErr w:type="spellStart"/>
      <w:r>
        <w:t>MonarchBase</w:t>
      </w:r>
      <w:proofErr w:type="spellEnd"/>
      <w:r>
        <w:t xml:space="preserve"> (</w:t>
      </w:r>
      <w:hyperlink r:id="rId52">
        <w:r>
          <w:rPr>
            <w:color w:val="1155CC"/>
            <w:u w:val="single"/>
          </w:rPr>
          <w:t>http://monarch.umassmed.edu/resource.html</w:t>
        </w:r>
      </w:hyperlink>
      <w:r>
        <w:t>, accessed 11/06</w:t>
      </w:r>
      <w:r>
        <w:t xml:space="preserve">/2021). The nucleotide sequences for the migratory gene set were extracted from reference </w:t>
      </w:r>
      <w:proofErr w:type="spellStart"/>
      <w:r>
        <w:t>fasta</w:t>
      </w:r>
      <w:proofErr w:type="spellEnd"/>
      <w:r>
        <w:t xml:space="preserve"> with a custom script resulting in 588 Monarch genes of interest belonging to five functional categories: genes involved in orientation, chemoreception, </w:t>
      </w:r>
      <w:proofErr w:type="spellStart"/>
      <w:r>
        <w:t>resultat</w:t>
      </w:r>
      <w:r>
        <w:t>ion</w:t>
      </w:r>
      <w:proofErr w:type="spellEnd"/>
      <w:r>
        <w:t xml:space="preserve"> circadian clock mechanism, central complex associated genes. </w:t>
      </w:r>
    </w:p>
    <w:p w14:paraId="78541578" w14:textId="77777777" w:rsidR="00787173" w:rsidRDefault="00787173">
      <w:pPr>
        <w:jc w:val="both"/>
      </w:pPr>
    </w:p>
    <w:p w14:paraId="4CC899E0" w14:textId="77777777" w:rsidR="00787173" w:rsidRDefault="00A86CA4">
      <w:pPr>
        <w:jc w:val="both"/>
      </w:pPr>
      <w:r>
        <w:t xml:space="preserve">Using the output of </w:t>
      </w:r>
      <w:proofErr w:type="spellStart"/>
      <w:r>
        <w:t>OrthoFinder</w:t>
      </w:r>
      <w:proofErr w:type="spellEnd"/>
      <w:r>
        <w:t xml:space="preserve"> we investigated the presence and absence of genes of interest for migration in </w:t>
      </w:r>
      <w:proofErr w:type="spellStart"/>
      <w:r>
        <w:rPr>
          <w:i/>
        </w:rPr>
        <w:t>V.cardui</w:t>
      </w:r>
      <w:proofErr w:type="spellEnd"/>
      <w:r>
        <w:t xml:space="preserve"> genome annotation (custom scripts). At the next step we used output o</w:t>
      </w:r>
      <w:r>
        <w:t xml:space="preserve">f </w:t>
      </w:r>
      <w:proofErr w:type="spellStart"/>
      <w:r>
        <w:t>BadiRate</w:t>
      </w:r>
      <w:proofErr w:type="spellEnd"/>
      <w:r>
        <w:t xml:space="preserve"> analysis and identified </w:t>
      </w:r>
      <w:proofErr w:type="spellStart"/>
      <w:r>
        <w:t>orthogroups</w:t>
      </w:r>
      <w:proofErr w:type="spellEnd"/>
      <w:r>
        <w:t xml:space="preserve">, which experienced extension in </w:t>
      </w:r>
      <w:r>
        <w:rPr>
          <w:i/>
        </w:rPr>
        <w:t xml:space="preserve">Vanessa </w:t>
      </w:r>
      <w:proofErr w:type="spellStart"/>
      <w:r>
        <w:rPr>
          <w:i/>
        </w:rPr>
        <w:t>cardui</w:t>
      </w:r>
      <w:proofErr w:type="spellEnd"/>
      <w:r>
        <w:rPr>
          <w:i/>
        </w:rPr>
        <w:t xml:space="preserve">. </w:t>
      </w:r>
      <w:r>
        <w:t xml:space="preserve">Genes of </w:t>
      </w:r>
      <w:r>
        <w:rPr>
          <w:i/>
        </w:rPr>
        <w:t xml:space="preserve">Danaus </w:t>
      </w:r>
      <w:proofErr w:type="spellStart"/>
      <w:r>
        <w:rPr>
          <w:i/>
        </w:rPr>
        <w:t>plexippus</w:t>
      </w:r>
      <w:proofErr w:type="spellEnd"/>
      <w:r>
        <w:rPr>
          <w:i/>
        </w:rPr>
        <w:t xml:space="preserve"> </w:t>
      </w:r>
      <w:r>
        <w:t xml:space="preserve">belonging to the same </w:t>
      </w:r>
      <w:proofErr w:type="spellStart"/>
      <w:r>
        <w:t>orthogroups</w:t>
      </w:r>
      <w:proofErr w:type="spellEnd"/>
      <w:r>
        <w:t xml:space="preserve"> were extracted. We then intersected a set of genes belonging to migratory phenotype with genes from </w:t>
      </w:r>
      <w:proofErr w:type="spellStart"/>
      <w:r>
        <w:t>o</w:t>
      </w:r>
      <w:r>
        <w:t>rthogroups</w:t>
      </w:r>
      <w:proofErr w:type="spellEnd"/>
      <w:r>
        <w:t xml:space="preserve"> extended in </w:t>
      </w:r>
      <w:r>
        <w:rPr>
          <w:i/>
        </w:rPr>
        <w:t xml:space="preserve">Vanessa </w:t>
      </w:r>
      <w:proofErr w:type="spellStart"/>
      <w:r>
        <w:rPr>
          <w:i/>
        </w:rPr>
        <w:t>cardui</w:t>
      </w:r>
      <w:proofErr w:type="spellEnd"/>
      <w:r>
        <w:t xml:space="preserve"> and didn’t find overlaps. </w:t>
      </w:r>
    </w:p>
    <w:p w14:paraId="46C3F4D3" w14:textId="77777777" w:rsidR="00787173" w:rsidRDefault="00787173">
      <w:pPr>
        <w:jc w:val="both"/>
      </w:pPr>
    </w:p>
    <w:p w14:paraId="6694234F" w14:textId="77777777" w:rsidR="00787173" w:rsidRDefault="00A86CA4">
      <w:pPr>
        <w:pStyle w:val="Heading2"/>
        <w:widowControl w:val="0"/>
        <w:spacing w:before="400" w:line="312" w:lineRule="auto"/>
      </w:pPr>
      <w:bookmarkStart w:id="83" w:name="_ympt1vbdqrtk" w:colFirst="0" w:colLast="0"/>
      <w:bookmarkEnd w:id="83"/>
      <w:r>
        <w:lastRenderedPageBreak/>
        <w:t>Patterns of recombination</w:t>
      </w:r>
    </w:p>
    <w:p w14:paraId="5C1B73AD" w14:textId="77777777" w:rsidR="00787173" w:rsidRDefault="00A86CA4">
      <w:pPr>
        <w:pStyle w:val="Heading3"/>
        <w:spacing w:before="400" w:after="120" w:line="312" w:lineRule="auto"/>
        <w:jc w:val="both"/>
      </w:pPr>
      <w:bookmarkStart w:id="84" w:name="_bodlqwh9vmeg" w:colFirst="0" w:colLast="0"/>
      <w:bookmarkEnd w:id="84"/>
      <w:r>
        <w:t>Recombination rate analysis</w:t>
      </w:r>
    </w:p>
    <w:p w14:paraId="243195DB" w14:textId="77777777" w:rsidR="00787173" w:rsidRDefault="00A86CA4">
      <w:pPr>
        <w:jc w:val="both"/>
      </w:pPr>
      <w:r>
        <w:t xml:space="preserve">The linkage maps were cleaned and rearranged so that any markers mapping to different chromosomes were removed and the maps arranged in </w:t>
      </w:r>
      <w:r>
        <w:t>ascending map position with custom R script. Markers deviating from ascending order were removed with R-script from (</w:t>
      </w:r>
      <w:hyperlink r:id="rId53">
        <w:r>
          <w:rPr>
            <w:color w:val="1155CC"/>
            <w:u w:val="single"/>
          </w:rPr>
          <w:t>https://github.com/tsackton/linked-selection</w:t>
        </w:r>
      </w:hyperlink>
      <w:r>
        <w:t xml:space="preserve">) </w:t>
      </w:r>
      <w:hyperlink r:id="rId54">
        <w:r>
          <w:rPr>
            <w:color w:val="1155CC"/>
            <w:u w:val="single"/>
          </w:rPr>
          <w:t>(</w:t>
        </w:r>
        <w:proofErr w:type="spellStart"/>
        <w:r>
          <w:rPr>
            <w:color w:val="1155CC"/>
            <w:u w:val="single"/>
          </w:rPr>
          <w:t>Sackton</w:t>
        </w:r>
        <w:proofErr w:type="spellEnd"/>
        <w:r>
          <w:rPr>
            <w:color w:val="1155CC"/>
            <w:u w:val="single"/>
          </w:rPr>
          <w:t xml:space="preserve"> et al. 2014)</w:t>
        </w:r>
      </w:hyperlink>
      <w:r>
        <w:t xml:space="preserve">. Recombination rate was estimated with the R-package </w:t>
      </w:r>
      <w:proofErr w:type="spellStart"/>
      <w:r>
        <w:t>MareyMap</w:t>
      </w:r>
      <w:proofErr w:type="spellEnd"/>
      <w:r>
        <w:t xml:space="preserve"> for each marker using linear regression in 2 Mb sliding windows containing more than 2 markers  </w:t>
      </w:r>
      <w:hyperlink r:id="rId55">
        <w:r>
          <w:rPr>
            <w:color w:val="1155CC"/>
            <w:u w:val="single"/>
          </w:rPr>
          <w:t>(</w:t>
        </w:r>
        <w:proofErr w:type="spellStart"/>
        <w:r>
          <w:rPr>
            <w:color w:val="1155CC"/>
            <w:u w:val="single"/>
          </w:rPr>
          <w:t>Rezvoy</w:t>
        </w:r>
        <w:proofErr w:type="spellEnd"/>
        <w:r>
          <w:rPr>
            <w:color w:val="1155CC"/>
            <w:u w:val="single"/>
          </w:rPr>
          <w:t xml:space="preserve"> et al. 2007)</w:t>
        </w:r>
      </w:hyperlink>
      <w:r>
        <w:t xml:space="preserve">. We transformed the recombination rate per marker to recombination rate in 2 Mb windows across the genome with a custom R script. </w:t>
      </w:r>
    </w:p>
    <w:p w14:paraId="1D4EBC84" w14:textId="77777777" w:rsidR="00787173" w:rsidRDefault="00A86CA4">
      <w:pPr>
        <w:pStyle w:val="Heading3"/>
        <w:widowControl w:val="0"/>
        <w:spacing w:before="400" w:after="120" w:line="312" w:lineRule="auto"/>
      </w:pPr>
      <w:bookmarkStart w:id="85" w:name="_5bpkj1du205z" w:colFirst="0" w:colLast="0"/>
      <w:bookmarkEnd w:id="85"/>
      <w:r>
        <w:t>Window-based analysis</w:t>
      </w:r>
    </w:p>
    <w:p w14:paraId="70A2D224" w14:textId="77777777" w:rsidR="00787173" w:rsidRDefault="00A86CA4">
      <w:pPr>
        <w:jc w:val="both"/>
      </w:pPr>
      <w:r>
        <w:t xml:space="preserve">We </w:t>
      </w:r>
      <w:proofErr w:type="spellStart"/>
      <w:r>
        <w:t>analysed</w:t>
      </w:r>
      <w:proofErr w:type="spellEnd"/>
      <w:r>
        <w:t xml:space="preserve"> spatial distribution of various genomic features al</w:t>
      </w:r>
      <w:r>
        <w:t xml:space="preserve">ong the </w:t>
      </w:r>
      <w:proofErr w:type="spellStart"/>
      <w:r>
        <w:rPr>
          <w:i/>
        </w:rPr>
        <w:t>V.cardui</w:t>
      </w:r>
      <w:proofErr w:type="spellEnd"/>
      <w:r>
        <w:t xml:space="preserve"> genome using custom scripts. Positions of the repeats (split into classes) were accessed through the </w:t>
      </w:r>
      <w:proofErr w:type="spellStart"/>
      <w:r>
        <w:t>RepeatMaker</w:t>
      </w:r>
      <w:proofErr w:type="spellEnd"/>
      <w:r>
        <w:t xml:space="preserve"> output file and positions of genes were taken from the annotation </w:t>
      </w:r>
      <w:proofErr w:type="spellStart"/>
      <w:r>
        <w:t>gff</w:t>
      </w:r>
      <w:proofErr w:type="spellEnd"/>
      <w:r>
        <w:t xml:space="preserve">. For the genes belonging to extended </w:t>
      </w:r>
      <w:proofErr w:type="spellStart"/>
      <w:r>
        <w:t>orthogroups</w:t>
      </w:r>
      <w:proofErr w:type="spellEnd"/>
      <w:r>
        <w:t xml:space="preserve"> we inte</w:t>
      </w:r>
      <w:r>
        <w:t xml:space="preserve">grated output of </w:t>
      </w:r>
      <w:proofErr w:type="spellStart"/>
      <w:r>
        <w:t>Badirate</w:t>
      </w:r>
      <w:proofErr w:type="spellEnd"/>
      <w:r>
        <w:t xml:space="preserve"> (list of the extended </w:t>
      </w:r>
      <w:proofErr w:type="spellStart"/>
      <w:r>
        <w:t>orthogroups</w:t>
      </w:r>
      <w:proofErr w:type="spellEnd"/>
      <w:r>
        <w:t xml:space="preserve">), </w:t>
      </w:r>
      <w:proofErr w:type="spellStart"/>
      <w:r>
        <w:t>OrthoFinder</w:t>
      </w:r>
      <w:proofErr w:type="spellEnd"/>
      <w:r>
        <w:t xml:space="preserve"> (names of the genes belonging to selected </w:t>
      </w:r>
      <w:proofErr w:type="spellStart"/>
      <w:r>
        <w:t>orthogroups</w:t>
      </w:r>
      <w:proofErr w:type="spellEnd"/>
      <w:r>
        <w:t xml:space="preserve">) and MAKER (positions of genes of interest). </w:t>
      </w:r>
    </w:p>
    <w:p w14:paraId="3164A624" w14:textId="77777777" w:rsidR="00787173" w:rsidRDefault="00A86CA4">
      <w:pPr>
        <w:jc w:val="both"/>
      </w:pPr>
      <w:r>
        <w:t>Genome was split into windows of 2 Mb for the analysis of association with recombi</w:t>
      </w:r>
      <w:r>
        <w:t>nation and 100kb for association between genomic features. For each window we calculated density (count/100kb) and occupied length (total number of nucleotides per window) of each of the following: genes, gained genes (genes belonging to extended gene fami</w:t>
      </w:r>
      <w:r>
        <w:t xml:space="preserve">lies), repeats in general, SINEs, LINEs, total DNA transposons and specifically Tc1/Mariner, simple repeats)   </w:t>
      </w:r>
    </w:p>
    <w:p w14:paraId="7D467EAD" w14:textId="77777777" w:rsidR="00787173" w:rsidRDefault="00A86CA4">
      <w:pPr>
        <w:jc w:val="both"/>
      </w:pPr>
      <w:r>
        <w:t xml:space="preserve">In-house scripts integrated bash, awk and python/pandas and available on project’s GitHub.  </w:t>
      </w:r>
    </w:p>
    <w:p w14:paraId="1476BD9E" w14:textId="77777777" w:rsidR="00787173" w:rsidRDefault="00A86CA4">
      <w:pPr>
        <w:pStyle w:val="Heading3"/>
        <w:widowControl w:val="0"/>
        <w:spacing w:before="400" w:after="120" w:line="312" w:lineRule="auto"/>
        <w:jc w:val="both"/>
      </w:pPr>
      <w:bookmarkStart w:id="86" w:name="_qwhk1gaxsfxk" w:colFirst="0" w:colLast="0"/>
      <w:bookmarkEnd w:id="86"/>
      <w:r>
        <w:t>Correlations between genomic features</w:t>
      </w:r>
    </w:p>
    <w:p w14:paraId="2A551929" w14:textId="77777777" w:rsidR="00787173" w:rsidRDefault="00A86CA4">
      <w:pPr>
        <w:jc w:val="both"/>
      </w:pPr>
      <w:r>
        <w:t>Correlation t</w:t>
      </w:r>
      <w:r>
        <w:t xml:space="preserve">est between different genomic features was performed with </w:t>
      </w:r>
      <w:proofErr w:type="spellStart"/>
      <w:r>
        <w:t>cor.test</w:t>
      </w:r>
      <w:proofErr w:type="spellEnd"/>
      <w:r>
        <w:t xml:space="preserve"> function in R using Spearman’s rank correlation, after testing for normality with Shapiro-Wilk normality test. We used </w:t>
      </w:r>
      <w:proofErr w:type="spellStart"/>
      <w:r>
        <w:t>lm</w:t>
      </w:r>
      <w:proofErr w:type="spellEnd"/>
      <w:r>
        <w:t xml:space="preserve"> function in base R to explore the relationships between ... in a li</w:t>
      </w:r>
      <w:r>
        <w:t xml:space="preserve">near model and </w:t>
      </w:r>
      <w:proofErr w:type="spellStart"/>
      <w:r>
        <w:t>lmer</w:t>
      </w:r>
      <w:proofErr w:type="spellEnd"/>
      <w:r>
        <w:t xml:space="preserve"> in the R-package lme4 (ref) for a mixed linear model. Prior to analysis, explanatory variables were scaled and centered. </w:t>
      </w:r>
    </w:p>
    <w:p w14:paraId="1DB30DAB" w14:textId="77777777" w:rsidR="00787173" w:rsidRDefault="00787173">
      <w:pPr>
        <w:jc w:val="both"/>
      </w:pPr>
    </w:p>
    <w:p w14:paraId="79200F71" w14:textId="77777777" w:rsidR="00787173" w:rsidRDefault="00A86CA4">
      <w:pPr>
        <w:jc w:val="both"/>
      </w:pPr>
      <w:r>
        <w:t xml:space="preserve">To </w:t>
      </w:r>
      <w:proofErr w:type="spellStart"/>
      <w:r>
        <w:t>analyse</w:t>
      </w:r>
      <w:proofErr w:type="spellEnd"/>
      <w:r>
        <w:t xml:space="preserve"> the association between gene gains and various genomic features the gene gains was classified into two</w:t>
      </w:r>
      <w:r>
        <w:t xml:space="preserve"> categories, with or without gained genes, for the window sizes 100kb and 2 Mb. The difference in window mean values was tested with non-parametric Wilcoxon test implemented in the package </w:t>
      </w:r>
      <w:proofErr w:type="spellStart"/>
      <w:r>
        <w:t>rstatix</w:t>
      </w:r>
      <w:proofErr w:type="spellEnd"/>
      <w:r>
        <w:t xml:space="preserve"> (</w:t>
      </w:r>
      <w:proofErr w:type="spellStart"/>
      <w:r>
        <w:t>Alboukadel</w:t>
      </w:r>
      <w:proofErr w:type="spellEnd"/>
      <w:r>
        <w:t xml:space="preserve"> </w:t>
      </w:r>
      <w:proofErr w:type="spellStart"/>
      <w:r>
        <w:t>Kassambara</w:t>
      </w:r>
      <w:proofErr w:type="spellEnd"/>
      <w:r>
        <w:t xml:space="preserve"> (2021). All the tests were performed</w:t>
      </w:r>
      <w:r>
        <w:t xml:space="preserve"> two times: once including all windows along the genome, the other excluding the W-chromosome. We used the R-package ggplot2 for </w:t>
      </w:r>
      <w:proofErr w:type="spellStart"/>
      <w:r>
        <w:t>visualisation</w:t>
      </w:r>
      <w:proofErr w:type="spellEnd"/>
      <w:r>
        <w:t xml:space="preserve"> </w:t>
      </w:r>
      <w:hyperlink r:id="rId56">
        <w:r>
          <w:rPr>
            <w:color w:val="1155CC"/>
            <w:u w:val="single"/>
          </w:rPr>
          <w:t>(Wickham 2009)</w:t>
        </w:r>
      </w:hyperlink>
      <w:r>
        <w:t>.</w:t>
      </w:r>
    </w:p>
    <w:p w14:paraId="5DFD5657" w14:textId="77777777" w:rsidR="00787173" w:rsidRDefault="00787173">
      <w:pPr>
        <w:pStyle w:val="Heading1"/>
        <w:spacing w:line="312" w:lineRule="auto"/>
      </w:pPr>
      <w:bookmarkStart w:id="87" w:name="_xinj8yi2lshf" w:colFirst="0" w:colLast="0"/>
      <w:bookmarkEnd w:id="87"/>
    </w:p>
    <w:p w14:paraId="5AE61DD9" w14:textId="77777777" w:rsidR="00787173" w:rsidRDefault="00787173">
      <w:pPr>
        <w:pStyle w:val="Heading1"/>
        <w:spacing w:line="312" w:lineRule="auto"/>
      </w:pPr>
      <w:bookmarkStart w:id="88" w:name="_2s87gy8ql8r" w:colFirst="0" w:colLast="0"/>
      <w:bookmarkEnd w:id="88"/>
    </w:p>
    <w:p w14:paraId="4913EA4B" w14:textId="77777777" w:rsidR="00787173" w:rsidRDefault="00787173">
      <w:pPr>
        <w:pStyle w:val="Heading1"/>
        <w:spacing w:line="312" w:lineRule="auto"/>
      </w:pPr>
      <w:bookmarkStart w:id="89" w:name="_70ppttuebw1d" w:colFirst="0" w:colLast="0"/>
      <w:bookmarkEnd w:id="89"/>
    </w:p>
    <w:p w14:paraId="1C101EA2" w14:textId="77777777" w:rsidR="00787173" w:rsidRDefault="00787173">
      <w:pPr>
        <w:pStyle w:val="Heading1"/>
        <w:spacing w:line="312" w:lineRule="auto"/>
      </w:pPr>
      <w:bookmarkStart w:id="90" w:name="_f3cne8k7p6pe" w:colFirst="0" w:colLast="0"/>
      <w:bookmarkEnd w:id="90"/>
    </w:p>
    <w:p w14:paraId="3173E918" w14:textId="77777777" w:rsidR="00787173" w:rsidRDefault="00787173">
      <w:pPr>
        <w:pStyle w:val="Heading1"/>
        <w:spacing w:line="312" w:lineRule="auto"/>
      </w:pPr>
      <w:bookmarkStart w:id="91" w:name="_m7bx4ntafqvo" w:colFirst="0" w:colLast="0"/>
      <w:bookmarkEnd w:id="91"/>
    </w:p>
    <w:p w14:paraId="46C2190E" w14:textId="77777777" w:rsidR="00787173" w:rsidRDefault="00787173">
      <w:pPr>
        <w:pStyle w:val="Heading1"/>
        <w:spacing w:line="312" w:lineRule="auto"/>
      </w:pPr>
      <w:bookmarkStart w:id="92" w:name="_ojrzue82po4b" w:colFirst="0" w:colLast="0"/>
      <w:bookmarkEnd w:id="92"/>
    </w:p>
    <w:p w14:paraId="1F481809" w14:textId="77777777" w:rsidR="00787173" w:rsidRDefault="00787173">
      <w:pPr>
        <w:pStyle w:val="Heading1"/>
        <w:spacing w:line="312" w:lineRule="auto"/>
      </w:pPr>
      <w:bookmarkStart w:id="93" w:name="_62ijhfdo73m1" w:colFirst="0" w:colLast="0"/>
      <w:bookmarkEnd w:id="93"/>
    </w:p>
    <w:p w14:paraId="2BCEE4F7" w14:textId="77777777" w:rsidR="00787173" w:rsidRDefault="00787173">
      <w:pPr>
        <w:pStyle w:val="Heading1"/>
        <w:spacing w:line="312" w:lineRule="auto"/>
      </w:pPr>
      <w:bookmarkStart w:id="94" w:name="_yffvsp8bt59o" w:colFirst="0" w:colLast="0"/>
      <w:bookmarkEnd w:id="94"/>
    </w:p>
    <w:p w14:paraId="3B32AD73" w14:textId="77777777" w:rsidR="00787173" w:rsidRDefault="00787173">
      <w:pPr>
        <w:pStyle w:val="Heading1"/>
        <w:spacing w:line="312" w:lineRule="auto"/>
      </w:pPr>
      <w:bookmarkStart w:id="95" w:name="_76olngueqd9d" w:colFirst="0" w:colLast="0"/>
      <w:bookmarkEnd w:id="95"/>
    </w:p>
    <w:p w14:paraId="2234E6D3" w14:textId="77777777" w:rsidR="00787173" w:rsidRDefault="00787173">
      <w:pPr>
        <w:pStyle w:val="Heading1"/>
        <w:spacing w:line="312" w:lineRule="auto"/>
      </w:pPr>
      <w:bookmarkStart w:id="96" w:name="_2dyghrjem78e" w:colFirst="0" w:colLast="0"/>
      <w:bookmarkEnd w:id="96"/>
    </w:p>
    <w:p w14:paraId="62880285" w14:textId="77777777" w:rsidR="00787173" w:rsidRDefault="00787173">
      <w:pPr>
        <w:pStyle w:val="Heading1"/>
        <w:spacing w:line="312" w:lineRule="auto"/>
      </w:pPr>
      <w:bookmarkStart w:id="97" w:name="_jppjqlp7qntj" w:colFirst="0" w:colLast="0"/>
      <w:bookmarkEnd w:id="97"/>
    </w:p>
    <w:p w14:paraId="16D5884D" w14:textId="77777777" w:rsidR="00787173" w:rsidRDefault="00787173">
      <w:pPr>
        <w:pStyle w:val="Heading1"/>
        <w:spacing w:line="312" w:lineRule="auto"/>
      </w:pPr>
      <w:bookmarkStart w:id="98" w:name="_opdjoxsdyrd6" w:colFirst="0" w:colLast="0"/>
      <w:bookmarkEnd w:id="98"/>
    </w:p>
    <w:p w14:paraId="18DABF9A" w14:textId="77777777" w:rsidR="00787173" w:rsidRDefault="00787173">
      <w:pPr>
        <w:pStyle w:val="Heading1"/>
        <w:spacing w:line="312" w:lineRule="auto"/>
      </w:pPr>
      <w:bookmarkStart w:id="99" w:name="_9tfxfs4gdi4n" w:colFirst="0" w:colLast="0"/>
      <w:bookmarkEnd w:id="99"/>
    </w:p>
    <w:p w14:paraId="1AF53151" w14:textId="77777777" w:rsidR="00787173" w:rsidRDefault="00A86CA4">
      <w:pPr>
        <w:pStyle w:val="Heading1"/>
        <w:spacing w:line="312" w:lineRule="auto"/>
      </w:pPr>
      <w:bookmarkStart w:id="100" w:name="_7wnt5zpge4yz" w:colFirst="0" w:colLast="0"/>
      <w:bookmarkEnd w:id="100"/>
      <w:r>
        <w:lastRenderedPageBreak/>
        <w:t>Supplementary</w:t>
      </w:r>
    </w:p>
    <w:p w14:paraId="4B71B702" w14:textId="77777777" w:rsidR="00787173" w:rsidRDefault="00A86CA4">
      <w:pPr>
        <w:numPr>
          <w:ilvl w:val="0"/>
          <w:numId w:val="6"/>
        </w:numPr>
        <w:spacing w:before="400" w:after="120" w:line="312" w:lineRule="auto"/>
      </w:pPr>
      <w:proofErr w:type="spellStart"/>
      <w:r>
        <w:t>Marey</w:t>
      </w:r>
      <w:proofErr w:type="spellEnd"/>
      <w:r>
        <w:t xml:space="preserve"> and rec rate per chromosome</w:t>
      </w:r>
    </w:p>
    <w:p w14:paraId="6486A59C" w14:textId="77777777" w:rsidR="00787173" w:rsidRDefault="00A86CA4">
      <w:pPr>
        <w:numPr>
          <w:ilvl w:val="0"/>
          <w:numId w:val="6"/>
        </w:numPr>
        <w:spacing w:before="400" w:after="120" w:line="312" w:lineRule="auto"/>
      </w:pPr>
      <w:r>
        <w:t xml:space="preserve">Table rec rates per </w:t>
      </w:r>
      <w:proofErr w:type="spellStart"/>
      <w:r>
        <w:t>chrom</w:t>
      </w:r>
      <w:proofErr w:type="spellEnd"/>
    </w:p>
    <w:p w14:paraId="1C8C425E" w14:textId="77777777" w:rsidR="00787173" w:rsidRDefault="00A86CA4">
      <w:pPr>
        <w:numPr>
          <w:ilvl w:val="0"/>
          <w:numId w:val="6"/>
        </w:numPr>
        <w:spacing w:before="400" w:after="120" w:line="312" w:lineRule="auto"/>
      </w:pPr>
      <w:r>
        <w:t>Table with general stats for gene family analysis</w:t>
      </w:r>
    </w:p>
    <w:p w14:paraId="4BDACAD1" w14:textId="77777777" w:rsidR="00787173" w:rsidRDefault="00787173">
      <w:pPr>
        <w:spacing w:before="400" w:after="120" w:line="312" w:lineRule="auto"/>
      </w:pPr>
    </w:p>
    <w:p w14:paraId="23A39662" w14:textId="77777777" w:rsidR="00787173" w:rsidRDefault="00A86CA4">
      <w:pPr>
        <w:numPr>
          <w:ilvl w:val="0"/>
          <w:numId w:val="6"/>
        </w:numPr>
        <w:spacing w:before="400" w:after="120" w:line="312" w:lineRule="auto"/>
      </w:pPr>
      <w:r>
        <w:t>Monarch model</w:t>
      </w:r>
    </w:p>
    <w:p w14:paraId="55CCFB00" w14:textId="77777777" w:rsidR="00787173" w:rsidRDefault="00A86CA4">
      <w:pPr>
        <w:pStyle w:val="Heading1"/>
        <w:spacing w:line="312" w:lineRule="auto"/>
      </w:pPr>
      <w:bookmarkStart w:id="101" w:name="_rci23whj60m7" w:colFirst="0" w:colLast="0"/>
      <w:bookmarkEnd w:id="101"/>
      <w:r>
        <w:rPr>
          <w:noProof/>
        </w:rPr>
        <w:drawing>
          <wp:inline distT="114300" distB="114300" distL="114300" distR="114300" wp14:anchorId="11DB4E32" wp14:editId="25538E9C">
            <wp:extent cx="5943600" cy="309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43600" cy="3098800"/>
                    </a:xfrm>
                    <a:prstGeom prst="rect">
                      <a:avLst/>
                    </a:prstGeom>
                    <a:ln/>
                  </pic:spPr>
                </pic:pic>
              </a:graphicData>
            </a:graphic>
          </wp:inline>
        </w:drawing>
      </w:r>
    </w:p>
    <w:p w14:paraId="33C62131" w14:textId="77777777" w:rsidR="00787173" w:rsidRDefault="00A86CA4">
      <w:pPr>
        <w:numPr>
          <w:ilvl w:val="0"/>
          <w:numId w:val="6"/>
        </w:numPr>
        <w:spacing w:before="400" w:after="120" w:line="312" w:lineRule="auto"/>
      </w:pPr>
      <w:r>
        <w:t>Monarch candidate genes</w:t>
      </w:r>
    </w:p>
    <w:p w14:paraId="52F427BF" w14:textId="77777777" w:rsidR="00787173" w:rsidRDefault="00A86CA4">
      <w:pPr>
        <w:spacing w:before="400" w:after="120" w:line="312" w:lineRule="auto"/>
      </w:pPr>
      <w:r>
        <w:rPr>
          <w:noProof/>
        </w:rPr>
        <w:lastRenderedPageBreak/>
        <w:drawing>
          <wp:inline distT="114300" distB="114300" distL="114300" distR="114300" wp14:anchorId="1192C43A" wp14:editId="467E9879">
            <wp:extent cx="5943600" cy="3201119"/>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t="2303"/>
                    <a:stretch>
                      <a:fillRect/>
                    </a:stretch>
                  </pic:blipFill>
                  <pic:spPr>
                    <a:xfrm>
                      <a:off x="0" y="0"/>
                      <a:ext cx="5943600" cy="3201119"/>
                    </a:xfrm>
                    <a:prstGeom prst="rect">
                      <a:avLst/>
                    </a:prstGeom>
                    <a:ln/>
                  </pic:spPr>
                </pic:pic>
              </a:graphicData>
            </a:graphic>
          </wp:inline>
        </w:drawing>
      </w:r>
    </w:p>
    <w:p w14:paraId="7BA5A725" w14:textId="77777777" w:rsidR="00787173" w:rsidRDefault="00787173">
      <w:pPr>
        <w:spacing w:before="400" w:after="120" w:line="312" w:lineRule="auto"/>
        <w:jc w:val="both"/>
        <w:rPr>
          <w:rFonts w:ascii="Proxima Nova" w:eastAsia="Proxima Nova" w:hAnsi="Proxima Nova" w:cs="Proxima Nova"/>
          <w:color w:val="353744"/>
        </w:rPr>
      </w:pPr>
    </w:p>
    <w:tbl>
      <w:tblPr>
        <w:tblStyle w:val="a0"/>
        <w:tblW w:w="7310" w:type="dxa"/>
        <w:tblLayout w:type="fixed"/>
        <w:tblLook w:val="0600" w:firstRow="0" w:lastRow="0" w:firstColumn="0" w:lastColumn="0" w:noHBand="1" w:noVBand="1"/>
      </w:tblPr>
      <w:tblGrid>
        <w:gridCol w:w="1820"/>
        <w:gridCol w:w="1835"/>
        <w:gridCol w:w="1820"/>
        <w:gridCol w:w="1835"/>
      </w:tblGrid>
      <w:tr w:rsidR="00787173" w14:paraId="5E9C1841" w14:textId="77777777">
        <w:trPr>
          <w:trHeight w:val="680"/>
        </w:trPr>
        <w:tc>
          <w:tcPr>
            <w:tcW w:w="1820" w:type="dxa"/>
            <w:tcBorders>
              <w:top w:val="nil"/>
              <w:left w:val="nil"/>
              <w:bottom w:val="single" w:sz="18" w:space="0" w:color="000000"/>
              <w:right w:val="single" w:sz="6" w:space="0" w:color="000000"/>
            </w:tcBorders>
            <w:shd w:val="clear" w:color="auto" w:fill="FFFFFF"/>
            <w:tcMar>
              <w:top w:w="100" w:type="dxa"/>
              <w:left w:w="100" w:type="dxa"/>
              <w:bottom w:w="100" w:type="dxa"/>
              <w:right w:w="100" w:type="dxa"/>
            </w:tcMar>
            <w:vAlign w:val="center"/>
          </w:tcPr>
          <w:p w14:paraId="1D0A31B3" w14:textId="77777777" w:rsidR="00787173" w:rsidRDefault="00787173">
            <w:pPr>
              <w:spacing w:before="400" w:after="120" w:line="312" w:lineRule="auto"/>
              <w:rPr>
                <w:rFonts w:ascii="Proxima Nova" w:eastAsia="Proxima Nova" w:hAnsi="Proxima Nova" w:cs="Proxima Nova"/>
                <w:sz w:val="18"/>
                <w:szCs w:val="18"/>
              </w:rPr>
            </w:pPr>
          </w:p>
        </w:tc>
        <w:tc>
          <w:tcPr>
            <w:tcW w:w="1835" w:type="dxa"/>
            <w:tcBorders>
              <w:top w:val="nil"/>
              <w:left w:val="single" w:sz="6" w:space="0" w:color="000000"/>
              <w:bottom w:val="single" w:sz="18" w:space="0" w:color="000000"/>
              <w:right w:val="single" w:sz="6" w:space="0" w:color="000000"/>
            </w:tcBorders>
            <w:shd w:val="clear" w:color="auto" w:fill="FFFFFF"/>
            <w:tcMar>
              <w:top w:w="100" w:type="dxa"/>
              <w:left w:w="100" w:type="dxa"/>
              <w:bottom w:w="100" w:type="dxa"/>
              <w:right w:w="100" w:type="dxa"/>
            </w:tcMar>
            <w:vAlign w:val="center"/>
          </w:tcPr>
          <w:p w14:paraId="2B21723A" w14:textId="77777777" w:rsidR="00787173" w:rsidRDefault="00A86CA4">
            <w:pPr>
              <w:spacing w:before="400" w:after="120" w:line="312" w:lineRule="auto"/>
              <w:jc w:val="center"/>
              <w:rPr>
                <w:rFonts w:ascii="Proxima Nova" w:eastAsia="Proxima Nova" w:hAnsi="Proxima Nova" w:cs="Proxima Nova"/>
                <w:b/>
                <w:color w:val="353744"/>
                <w:sz w:val="18"/>
                <w:szCs w:val="18"/>
              </w:rPr>
            </w:pPr>
            <w:r>
              <w:rPr>
                <w:rFonts w:ascii="Proxima Nova" w:eastAsia="Proxima Nova" w:hAnsi="Proxima Nova" w:cs="Proxima Nova"/>
                <w:b/>
                <w:color w:val="353744"/>
                <w:sz w:val="18"/>
                <w:szCs w:val="18"/>
              </w:rPr>
              <w:t>Number of elements</w:t>
            </w:r>
          </w:p>
        </w:tc>
        <w:tc>
          <w:tcPr>
            <w:tcW w:w="1820" w:type="dxa"/>
            <w:tcBorders>
              <w:top w:val="nil"/>
              <w:left w:val="single" w:sz="6" w:space="0" w:color="000000"/>
              <w:bottom w:val="single" w:sz="18" w:space="0" w:color="000000"/>
              <w:right w:val="single" w:sz="6" w:space="0" w:color="000000"/>
            </w:tcBorders>
            <w:shd w:val="clear" w:color="auto" w:fill="FFFFFF"/>
            <w:tcMar>
              <w:top w:w="100" w:type="dxa"/>
              <w:left w:w="100" w:type="dxa"/>
              <w:bottom w:w="100" w:type="dxa"/>
              <w:right w:w="100" w:type="dxa"/>
            </w:tcMar>
            <w:vAlign w:val="center"/>
          </w:tcPr>
          <w:p w14:paraId="3D27D883" w14:textId="77777777" w:rsidR="00787173" w:rsidRDefault="00A86CA4">
            <w:pPr>
              <w:spacing w:before="400" w:after="120" w:line="312" w:lineRule="auto"/>
              <w:jc w:val="center"/>
              <w:rPr>
                <w:rFonts w:ascii="Proxima Nova" w:eastAsia="Proxima Nova" w:hAnsi="Proxima Nova" w:cs="Proxima Nova"/>
                <w:b/>
                <w:color w:val="353744"/>
                <w:sz w:val="18"/>
                <w:szCs w:val="18"/>
              </w:rPr>
            </w:pPr>
            <w:r>
              <w:rPr>
                <w:rFonts w:ascii="Proxima Nova" w:eastAsia="Proxima Nova" w:hAnsi="Proxima Nova" w:cs="Proxima Nova"/>
                <w:b/>
                <w:color w:val="353744"/>
                <w:sz w:val="18"/>
                <w:szCs w:val="18"/>
              </w:rPr>
              <w:t>Length occupied</w:t>
            </w:r>
          </w:p>
        </w:tc>
        <w:tc>
          <w:tcPr>
            <w:tcW w:w="1835" w:type="dxa"/>
            <w:tcBorders>
              <w:top w:val="nil"/>
              <w:left w:val="single" w:sz="6" w:space="0" w:color="000000"/>
              <w:bottom w:val="single" w:sz="18" w:space="0" w:color="000000"/>
              <w:right w:val="nil"/>
            </w:tcBorders>
            <w:tcMar>
              <w:top w:w="100" w:type="dxa"/>
              <w:left w:w="100" w:type="dxa"/>
              <w:bottom w:w="100" w:type="dxa"/>
              <w:right w:w="100" w:type="dxa"/>
            </w:tcMar>
            <w:vAlign w:val="center"/>
          </w:tcPr>
          <w:p w14:paraId="3CA9F155" w14:textId="77777777" w:rsidR="00787173" w:rsidRDefault="00A86CA4">
            <w:pPr>
              <w:spacing w:before="400" w:after="120" w:line="312" w:lineRule="auto"/>
              <w:jc w:val="center"/>
              <w:rPr>
                <w:rFonts w:ascii="Proxima Nova" w:eastAsia="Proxima Nova" w:hAnsi="Proxima Nova" w:cs="Proxima Nova"/>
                <w:b/>
                <w:color w:val="353744"/>
                <w:sz w:val="18"/>
                <w:szCs w:val="18"/>
              </w:rPr>
            </w:pPr>
            <w:r>
              <w:rPr>
                <w:rFonts w:ascii="Proxima Nova" w:eastAsia="Proxima Nova" w:hAnsi="Proxima Nova" w:cs="Proxima Nova"/>
                <w:b/>
                <w:color w:val="353744"/>
                <w:sz w:val="18"/>
                <w:szCs w:val="18"/>
              </w:rPr>
              <w:t>Percentage of sequence</w:t>
            </w:r>
          </w:p>
        </w:tc>
      </w:tr>
      <w:tr w:rsidR="00787173" w14:paraId="581629A9" w14:textId="77777777">
        <w:trPr>
          <w:trHeight w:val="500"/>
        </w:trPr>
        <w:tc>
          <w:tcPr>
            <w:tcW w:w="1820" w:type="dxa"/>
            <w:tcBorders>
              <w:top w:val="single" w:sz="18"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55B4F4E"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SINEs: </w:t>
            </w:r>
          </w:p>
        </w:tc>
        <w:tc>
          <w:tcPr>
            <w:tcW w:w="1835" w:type="dxa"/>
            <w:tcBorders>
              <w:top w:val="single" w:sz="18"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AFE2712"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115094</w:t>
            </w:r>
          </w:p>
        </w:tc>
        <w:tc>
          <w:tcPr>
            <w:tcW w:w="1820" w:type="dxa"/>
            <w:tcBorders>
              <w:top w:val="single" w:sz="18"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32DBF2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21196552 bp</w:t>
            </w:r>
          </w:p>
        </w:tc>
        <w:tc>
          <w:tcPr>
            <w:tcW w:w="1835" w:type="dxa"/>
            <w:tcBorders>
              <w:top w:val="single" w:sz="18"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4D0BC87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4.92%</w:t>
            </w:r>
          </w:p>
        </w:tc>
      </w:tr>
      <w:tr w:rsidR="00787173" w14:paraId="3025675E" w14:textId="77777777">
        <w:trPr>
          <w:trHeight w:val="515"/>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65492D9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LINEs: </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3668A44"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36820</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FD32413"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9869881</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721BD0C7"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2.29%</w:t>
            </w:r>
          </w:p>
        </w:tc>
      </w:tr>
      <w:tr w:rsidR="00787173" w14:paraId="7796657F"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25FB4B67"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LTR elements: </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488887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11547</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4E8BD42"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5335487</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1FB1805E"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1.24%</w:t>
            </w:r>
          </w:p>
        </w:tc>
      </w:tr>
      <w:tr w:rsidR="00787173" w14:paraId="57873779"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5FC0A0B0"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DNA elements: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BE15AF9"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52850</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0F6BF6E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7889282 bp</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3BEB938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1.83%</w:t>
            </w:r>
          </w:p>
        </w:tc>
      </w:tr>
      <w:tr w:rsidR="00787173" w14:paraId="45AAFFA7"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967F4D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Unclassified: </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2429052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292186</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54B72DE3"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37717554</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12684851"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8.76%</w:t>
            </w:r>
          </w:p>
        </w:tc>
      </w:tr>
      <w:tr w:rsidR="00787173" w14:paraId="2BDC31ED" w14:textId="77777777">
        <w:trPr>
          <w:trHeight w:val="65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4C1E744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lastRenderedPageBreak/>
              <w:t>Total interspersed repeats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7605E27" w14:textId="77777777" w:rsidR="00787173" w:rsidRDefault="00787173">
            <w:pPr>
              <w:spacing w:before="400" w:after="120" w:line="312" w:lineRule="auto"/>
              <w:rPr>
                <w:rFonts w:ascii="Proxima Nova" w:eastAsia="Proxima Nova" w:hAnsi="Proxima Nova" w:cs="Proxima Nova"/>
                <w:sz w:val="18"/>
                <w:szCs w:val="18"/>
              </w:rPr>
            </w:pP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5708D023"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 xml:space="preserve">82008756 bp </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0825C3FB"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19.05%</w:t>
            </w:r>
          </w:p>
        </w:tc>
      </w:tr>
      <w:tr w:rsidR="00787173" w14:paraId="41E496A5" w14:textId="77777777">
        <w:trPr>
          <w:trHeight w:val="515"/>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39741E59"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Small RNA</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6BD209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66510</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1097F5AF"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13989434</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30B8F039"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3.25%</w:t>
            </w:r>
          </w:p>
        </w:tc>
      </w:tr>
      <w:tr w:rsidR="00787173" w14:paraId="17B0E5C2"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9740CE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Satellites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74201FBB"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132</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0F6E4817"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9117</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14D05746" w14:textId="77777777" w:rsidR="00787173" w:rsidRDefault="00787173">
            <w:pPr>
              <w:spacing w:before="400" w:after="120" w:line="312" w:lineRule="auto"/>
              <w:rPr>
                <w:rFonts w:ascii="Proxima Nova" w:eastAsia="Proxima Nova" w:hAnsi="Proxima Nova" w:cs="Proxima Nova"/>
                <w:sz w:val="18"/>
                <w:szCs w:val="18"/>
              </w:rPr>
            </w:pPr>
          </w:p>
        </w:tc>
      </w:tr>
      <w:tr w:rsidR="00787173" w14:paraId="0FD4194B" w14:textId="77777777">
        <w:trPr>
          <w:trHeight w:val="530"/>
        </w:trPr>
        <w:tc>
          <w:tcPr>
            <w:tcW w:w="1820" w:type="dxa"/>
            <w:tcBorders>
              <w:top w:val="single" w:sz="6" w:space="0" w:color="000000"/>
              <w:left w:val="nil"/>
              <w:bottom w:val="single" w:sz="6" w:space="0" w:color="000000"/>
              <w:right w:val="single" w:sz="6" w:space="0" w:color="000000"/>
            </w:tcBorders>
            <w:shd w:val="clear" w:color="auto" w:fill="FFFFFF"/>
            <w:tcMar>
              <w:top w:w="100" w:type="dxa"/>
              <w:left w:w="100" w:type="dxa"/>
              <w:bottom w:w="100" w:type="dxa"/>
              <w:right w:w="100" w:type="dxa"/>
            </w:tcMar>
            <w:vAlign w:val="center"/>
          </w:tcPr>
          <w:p w14:paraId="786B0855"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Simple repeats</w:t>
            </w:r>
          </w:p>
        </w:tc>
        <w:tc>
          <w:tcPr>
            <w:tcW w:w="1835"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3D2BA24F"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144667</w:t>
            </w:r>
          </w:p>
        </w:tc>
        <w:tc>
          <w:tcPr>
            <w:tcW w:w="1820" w:type="dxa"/>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tcPr>
          <w:p w14:paraId="4DFE8D3C"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6408573 bp</w:t>
            </w:r>
          </w:p>
        </w:tc>
        <w:tc>
          <w:tcPr>
            <w:tcW w:w="1835" w:type="dxa"/>
            <w:tcBorders>
              <w:top w:val="single" w:sz="6" w:space="0" w:color="000000"/>
              <w:left w:val="single" w:sz="6" w:space="0" w:color="000000"/>
              <w:bottom w:val="single" w:sz="6" w:space="0" w:color="000000"/>
              <w:right w:val="nil"/>
            </w:tcBorders>
            <w:shd w:val="clear" w:color="auto" w:fill="FFFFFF"/>
            <w:tcMar>
              <w:top w:w="100" w:type="dxa"/>
              <w:left w:w="100" w:type="dxa"/>
              <w:bottom w:w="100" w:type="dxa"/>
              <w:right w:w="100" w:type="dxa"/>
            </w:tcMar>
            <w:vAlign w:val="center"/>
          </w:tcPr>
          <w:p w14:paraId="397D1D2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1.49%</w:t>
            </w:r>
          </w:p>
        </w:tc>
      </w:tr>
      <w:tr w:rsidR="00787173" w14:paraId="39C671F5" w14:textId="77777777">
        <w:trPr>
          <w:trHeight w:val="545"/>
        </w:trPr>
        <w:tc>
          <w:tcPr>
            <w:tcW w:w="1820" w:type="dxa"/>
            <w:tcBorders>
              <w:top w:val="single" w:sz="6" w:space="0" w:color="000000"/>
              <w:left w:val="nil"/>
              <w:bottom w:val="nil"/>
              <w:right w:val="single" w:sz="6" w:space="0" w:color="000000"/>
            </w:tcBorders>
            <w:shd w:val="clear" w:color="auto" w:fill="FFFFFF"/>
            <w:tcMar>
              <w:top w:w="100" w:type="dxa"/>
              <w:left w:w="100" w:type="dxa"/>
              <w:bottom w:w="100" w:type="dxa"/>
              <w:right w:w="100" w:type="dxa"/>
            </w:tcMar>
            <w:vAlign w:val="center"/>
          </w:tcPr>
          <w:p w14:paraId="56DB079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Low complexity</w:t>
            </w:r>
          </w:p>
        </w:tc>
        <w:tc>
          <w:tcPr>
            <w:tcW w:w="1835" w:type="dxa"/>
            <w:tcBorders>
              <w:top w:val="single" w:sz="6" w:space="0" w:color="000000"/>
              <w:left w:val="single" w:sz="6" w:space="0" w:color="000000"/>
              <w:bottom w:val="nil"/>
              <w:right w:val="single" w:sz="6" w:space="0" w:color="000000"/>
            </w:tcBorders>
            <w:shd w:val="clear" w:color="auto" w:fill="FFFFFF"/>
            <w:tcMar>
              <w:top w:w="100" w:type="dxa"/>
              <w:left w:w="100" w:type="dxa"/>
              <w:bottom w:w="100" w:type="dxa"/>
              <w:right w:w="100" w:type="dxa"/>
            </w:tcMar>
            <w:vAlign w:val="center"/>
          </w:tcPr>
          <w:p w14:paraId="2BBF38A6"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23725</w:t>
            </w:r>
          </w:p>
        </w:tc>
        <w:tc>
          <w:tcPr>
            <w:tcW w:w="1820" w:type="dxa"/>
            <w:tcBorders>
              <w:top w:val="single" w:sz="6" w:space="0" w:color="000000"/>
              <w:left w:val="single" w:sz="6" w:space="0" w:color="000000"/>
              <w:bottom w:val="nil"/>
              <w:right w:val="single" w:sz="6" w:space="0" w:color="000000"/>
            </w:tcBorders>
            <w:shd w:val="clear" w:color="auto" w:fill="FFFFFF"/>
            <w:tcMar>
              <w:top w:w="100" w:type="dxa"/>
              <w:left w:w="100" w:type="dxa"/>
              <w:bottom w:w="100" w:type="dxa"/>
              <w:right w:w="100" w:type="dxa"/>
            </w:tcMar>
            <w:vAlign w:val="center"/>
          </w:tcPr>
          <w:p w14:paraId="61ECF764"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1124596 bp</w:t>
            </w:r>
          </w:p>
        </w:tc>
        <w:tc>
          <w:tcPr>
            <w:tcW w:w="1835" w:type="dxa"/>
            <w:tcBorders>
              <w:top w:val="single" w:sz="6" w:space="0" w:color="000000"/>
              <w:left w:val="single" w:sz="6" w:space="0" w:color="000000"/>
              <w:bottom w:val="nil"/>
              <w:right w:val="nil"/>
            </w:tcBorders>
            <w:shd w:val="clear" w:color="auto" w:fill="FFFFFF"/>
            <w:tcMar>
              <w:top w:w="100" w:type="dxa"/>
              <w:left w:w="100" w:type="dxa"/>
              <w:bottom w:w="100" w:type="dxa"/>
              <w:right w:w="100" w:type="dxa"/>
            </w:tcMar>
            <w:vAlign w:val="center"/>
          </w:tcPr>
          <w:p w14:paraId="5ADBB548" w14:textId="77777777" w:rsidR="00787173" w:rsidRDefault="00A86CA4">
            <w:pPr>
              <w:spacing w:before="400" w:after="120" w:line="312" w:lineRule="auto"/>
              <w:rPr>
                <w:rFonts w:ascii="Proxima Nova" w:eastAsia="Proxima Nova" w:hAnsi="Proxima Nova" w:cs="Proxima Nova"/>
                <w:color w:val="353744"/>
                <w:sz w:val="17"/>
                <w:szCs w:val="17"/>
              </w:rPr>
            </w:pPr>
            <w:r>
              <w:rPr>
                <w:rFonts w:ascii="Proxima Nova" w:eastAsia="Proxima Nova" w:hAnsi="Proxima Nova" w:cs="Proxima Nova"/>
                <w:color w:val="353744"/>
                <w:sz w:val="17"/>
                <w:szCs w:val="17"/>
              </w:rPr>
              <w:t>0.26%</w:t>
            </w:r>
          </w:p>
        </w:tc>
      </w:tr>
    </w:tbl>
    <w:p w14:paraId="0D0EA5F0" w14:textId="77777777" w:rsidR="00787173" w:rsidRDefault="00787173">
      <w:pPr>
        <w:spacing w:before="400" w:after="120" w:line="312" w:lineRule="auto"/>
        <w:jc w:val="both"/>
        <w:rPr>
          <w:rFonts w:ascii="Proxima Nova" w:eastAsia="Proxima Nova" w:hAnsi="Proxima Nova" w:cs="Proxima Nova"/>
          <w:color w:val="353744"/>
          <w:sz w:val="17"/>
          <w:szCs w:val="17"/>
        </w:rPr>
      </w:pPr>
    </w:p>
    <w:p w14:paraId="0600AB2D" w14:textId="77777777" w:rsidR="00787173" w:rsidRDefault="00787173">
      <w:pPr>
        <w:pStyle w:val="Heading1"/>
        <w:spacing w:line="312" w:lineRule="auto"/>
        <w:ind w:left="720" w:hanging="720"/>
      </w:pPr>
      <w:bookmarkStart w:id="102" w:name="_xgk4ohkurs79" w:colFirst="0" w:colLast="0"/>
      <w:bookmarkEnd w:id="102"/>
    </w:p>
    <w:p w14:paraId="62B39FA8" w14:textId="77777777" w:rsidR="00787173" w:rsidRDefault="00787173">
      <w:pPr>
        <w:pStyle w:val="Heading1"/>
        <w:spacing w:line="312" w:lineRule="auto"/>
        <w:ind w:left="720" w:hanging="720"/>
      </w:pPr>
      <w:bookmarkStart w:id="103" w:name="_onw5pcannplh" w:colFirst="0" w:colLast="0"/>
      <w:bookmarkEnd w:id="103"/>
    </w:p>
    <w:p w14:paraId="2000E6B8" w14:textId="77777777" w:rsidR="00787173" w:rsidRDefault="00787173">
      <w:pPr>
        <w:pStyle w:val="Heading1"/>
        <w:spacing w:line="312" w:lineRule="auto"/>
        <w:ind w:left="720" w:hanging="720"/>
      </w:pPr>
      <w:bookmarkStart w:id="104" w:name="_d6qfu7m0nhh" w:colFirst="0" w:colLast="0"/>
      <w:bookmarkEnd w:id="104"/>
    </w:p>
    <w:p w14:paraId="5D9FEFE4" w14:textId="77777777" w:rsidR="00787173" w:rsidRDefault="00A86CA4">
      <w:pPr>
        <w:pStyle w:val="Heading1"/>
        <w:spacing w:line="312" w:lineRule="auto"/>
        <w:ind w:left="720" w:hanging="720"/>
      </w:pPr>
      <w:bookmarkStart w:id="105" w:name="_zchoynj625et" w:colFirst="0" w:colLast="0"/>
      <w:bookmarkEnd w:id="105"/>
      <w:r>
        <w:t>References ​​</w:t>
      </w:r>
    </w:p>
    <w:p w14:paraId="5BC2EFDE" w14:textId="77777777" w:rsidR="00787173" w:rsidRDefault="00A86CA4">
      <w:pPr>
        <w:spacing w:line="312" w:lineRule="auto"/>
        <w:ind w:left="720"/>
        <w:rPr>
          <w:sz w:val="20"/>
          <w:szCs w:val="20"/>
        </w:rPr>
      </w:pPr>
      <w:r>
        <w:rPr>
          <w:sz w:val="20"/>
          <w:szCs w:val="20"/>
        </w:rPr>
        <w:t>(Vancouver reference style)</w:t>
      </w:r>
    </w:p>
    <w:p w14:paraId="60790305" w14:textId="77777777" w:rsidR="00787173" w:rsidRDefault="00787173">
      <w:pPr>
        <w:spacing w:line="312" w:lineRule="auto"/>
        <w:ind w:left="720"/>
        <w:rPr>
          <w:sz w:val="20"/>
          <w:szCs w:val="20"/>
        </w:rPr>
      </w:pPr>
    </w:p>
    <w:p w14:paraId="1D75BBD2" w14:textId="77777777" w:rsidR="00787173" w:rsidRDefault="00A86CA4">
      <w:pPr>
        <w:jc w:val="both"/>
        <w:rPr>
          <w:sz w:val="20"/>
          <w:szCs w:val="20"/>
        </w:rPr>
      </w:pPr>
      <w:r>
        <w:t>(</w:t>
      </w:r>
      <w:proofErr w:type="spellStart"/>
      <w:r>
        <w:t>Alboukadel</w:t>
      </w:r>
      <w:proofErr w:type="spellEnd"/>
      <w:r>
        <w:t xml:space="preserve"> </w:t>
      </w:r>
      <w:proofErr w:type="spellStart"/>
      <w:r>
        <w:t>Kassambara</w:t>
      </w:r>
      <w:proofErr w:type="spellEnd"/>
      <w:r>
        <w:t xml:space="preserve"> (2021). </w:t>
      </w:r>
      <w:proofErr w:type="spellStart"/>
      <w:r>
        <w:t>rstatix</w:t>
      </w:r>
      <w:proofErr w:type="spellEnd"/>
      <w:r>
        <w:t>: Pipe-Friendly Framework for Basic Statistical Tests. R package version 0.7.0. https://CRAN.R-project.org/package=rstatix</w:t>
      </w:r>
    </w:p>
    <w:p w14:paraId="48B33B6F" w14:textId="77777777" w:rsidR="00787173" w:rsidRDefault="00787173">
      <w:pPr>
        <w:spacing w:line="312" w:lineRule="auto"/>
        <w:ind w:left="720"/>
        <w:rPr>
          <w:sz w:val="20"/>
          <w:szCs w:val="20"/>
        </w:rPr>
      </w:pPr>
    </w:p>
    <w:p w14:paraId="1EFBEA7E" w14:textId="77777777" w:rsidR="00787173" w:rsidRDefault="00A86CA4">
      <w:pPr>
        <w:jc w:val="both"/>
        <w:rPr>
          <w:sz w:val="20"/>
          <w:szCs w:val="20"/>
        </w:rPr>
      </w:pPr>
      <w:r>
        <w:t xml:space="preserve">(R Core Team (2021). R: A language and environment for statistical computing. R Foundation for Statistical Computing, Vienna, Austria. URL </w:t>
      </w:r>
      <w:hyperlink r:id="rId59">
        <w:r>
          <w:rPr>
            <w:color w:val="1155CC"/>
            <w:u w:val="single"/>
          </w:rPr>
          <w:t>https://www.R-project.org/</w:t>
        </w:r>
      </w:hyperlink>
      <w:r>
        <w:t>)</w:t>
      </w:r>
    </w:p>
    <w:p w14:paraId="415F9D18" w14:textId="77777777" w:rsidR="00787173" w:rsidRDefault="00787173">
      <w:pPr>
        <w:spacing w:line="312" w:lineRule="auto"/>
        <w:ind w:left="720"/>
        <w:rPr>
          <w:sz w:val="20"/>
          <w:szCs w:val="20"/>
        </w:rPr>
      </w:pPr>
    </w:p>
    <w:p w14:paraId="0C1A79D7" w14:textId="77777777" w:rsidR="00787173" w:rsidRDefault="00A86CA4">
      <w:pPr>
        <w:rPr>
          <w:sz w:val="21"/>
          <w:szCs w:val="21"/>
          <w:highlight w:val="white"/>
        </w:rPr>
      </w:pPr>
      <w:proofErr w:type="spellStart"/>
      <w:r>
        <w:rPr>
          <w:sz w:val="21"/>
          <w:szCs w:val="21"/>
          <w:highlight w:val="white"/>
        </w:rPr>
        <w:lastRenderedPageBreak/>
        <w:t>J.Huerta-Cepas</w:t>
      </w:r>
      <w:proofErr w:type="spellEnd"/>
      <w:r>
        <w:rPr>
          <w:sz w:val="21"/>
          <w:szCs w:val="21"/>
          <w:highlight w:val="white"/>
        </w:rPr>
        <w:t xml:space="preserve">, </w:t>
      </w:r>
      <w:proofErr w:type="spellStart"/>
      <w:r>
        <w:rPr>
          <w:sz w:val="21"/>
          <w:szCs w:val="21"/>
          <w:highlight w:val="white"/>
        </w:rPr>
        <w:t>D.Szklarczyk</w:t>
      </w:r>
      <w:proofErr w:type="spellEnd"/>
      <w:r>
        <w:rPr>
          <w:sz w:val="21"/>
          <w:szCs w:val="21"/>
          <w:highlight w:val="white"/>
        </w:rPr>
        <w:t xml:space="preserve">, </w:t>
      </w:r>
      <w:proofErr w:type="spellStart"/>
      <w:r>
        <w:rPr>
          <w:sz w:val="21"/>
          <w:szCs w:val="21"/>
          <w:highlight w:val="white"/>
        </w:rPr>
        <w:t>D.Heller</w:t>
      </w:r>
      <w:proofErr w:type="spellEnd"/>
      <w:r>
        <w:rPr>
          <w:sz w:val="21"/>
          <w:szCs w:val="21"/>
          <w:highlight w:val="white"/>
        </w:rPr>
        <w:t xml:space="preserve">, </w:t>
      </w:r>
      <w:proofErr w:type="spellStart"/>
      <w:r>
        <w:rPr>
          <w:sz w:val="21"/>
          <w:szCs w:val="21"/>
          <w:highlight w:val="white"/>
        </w:rPr>
        <w:t>A.</w:t>
      </w:r>
      <w:r>
        <w:rPr>
          <w:sz w:val="21"/>
          <w:szCs w:val="21"/>
          <w:highlight w:val="white"/>
        </w:rPr>
        <w:t>Hernández</w:t>
      </w:r>
      <w:proofErr w:type="spellEnd"/>
      <w:r>
        <w:rPr>
          <w:sz w:val="21"/>
          <w:szCs w:val="21"/>
          <w:highlight w:val="white"/>
        </w:rPr>
        <w:t xml:space="preserve">-Plaza, </w:t>
      </w:r>
      <w:proofErr w:type="spellStart"/>
      <w:r>
        <w:rPr>
          <w:sz w:val="21"/>
          <w:szCs w:val="21"/>
          <w:highlight w:val="white"/>
        </w:rPr>
        <w:t>S.K.Forslund</w:t>
      </w:r>
      <w:proofErr w:type="spellEnd"/>
      <w:r>
        <w:rPr>
          <w:sz w:val="21"/>
          <w:szCs w:val="21"/>
          <w:highlight w:val="white"/>
        </w:rPr>
        <w:t xml:space="preserve">, </w:t>
      </w:r>
      <w:proofErr w:type="spellStart"/>
      <w:r>
        <w:rPr>
          <w:sz w:val="21"/>
          <w:szCs w:val="21"/>
          <w:highlight w:val="white"/>
        </w:rPr>
        <w:t>H.Cook</w:t>
      </w:r>
      <w:proofErr w:type="spellEnd"/>
      <w:r>
        <w:rPr>
          <w:sz w:val="21"/>
          <w:szCs w:val="21"/>
          <w:highlight w:val="white"/>
        </w:rPr>
        <w:t xml:space="preserve">, </w:t>
      </w:r>
      <w:proofErr w:type="spellStart"/>
      <w:r>
        <w:rPr>
          <w:sz w:val="21"/>
          <w:szCs w:val="21"/>
          <w:highlight w:val="white"/>
        </w:rPr>
        <w:t>D.R.Mende</w:t>
      </w:r>
      <w:proofErr w:type="spellEnd"/>
      <w:r>
        <w:rPr>
          <w:sz w:val="21"/>
          <w:szCs w:val="21"/>
          <w:highlight w:val="white"/>
        </w:rPr>
        <w:t xml:space="preserve">, </w:t>
      </w:r>
      <w:proofErr w:type="spellStart"/>
      <w:r>
        <w:rPr>
          <w:sz w:val="21"/>
          <w:szCs w:val="21"/>
          <w:highlight w:val="white"/>
        </w:rPr>
        <w:t>I.Letunic</w:t>
      </w:r>
      <w:proofErr w:type="spellEnd"/>
      <w:r>
        <w:rPr>
          <w:sz w:val="21"/>
          <w:szCs w:val="21"/>
          <w:highlight w:val="white"/>
        </w:rPr>
        <w:t xml:space="preserve">, </w:t>
      </w:r>
      <w:proofErr w:type="spellStart"/>
      <w:r>
        <w:rPr>
          <w:sz w:val="21"/>
          <w:szCs w:val="21"/>
          <w:highlight w:val="white"/>
        </w:rPr>
        <w:t>T.Rattei</w:t>
      </w:r>
      <w:proofErr w:type="spellEnd"/>
      <w:r>
        <w:rPr>
          <w:sz w:val="21"/>
          <w:szCs w:val="21"/>
          <w:highlight w:val="white"/>
        </w:rPr>
        <w:t xml:space="preserve">, </w:t>
      </w:r>
      <w:proofErr w:type="spellStart"/>
      <w:r>
        <w:rPr>
          <w:sz w:val="21"/>
          <w:szCs w:val="21"/>
          <w:highlight w:val="white"/>
        </w:rPr>
        <w:t>L.J.Jensen</w:t>
      </w:r>
      <w:proofErr w:type="spellEnd"/>
      <w:r>
        <w:rPr>
          <w:sz w:val="21"/>
          <w:szCs w:val="21"/>
          <w:highlight w:val="white"/>
        </w:rPr>
        <w:t xml:space="preserve">, C. von </w:t>
      </w:r>
      <w:proofErr w:type="spellStart"/>
      <w:r>
        <w:rPr>
          <w:sz w:val="21"/>
          <w:szCs w:val="21"/>
          <w:highlight w:val="white"/>
        </w:rPr>
        <w:t>Mering</w:t>
      </w:r>
      <w:proofErr w:type="spellEnd"/>
      <w:r>
        <w:rPr>
          <w:sz w:val="21"/>
          <w:szCs w:val="21"/>
          <w:highlight w:val="white"/>
        </w:rPr>
        <w:t xml:space="preserve">, </w:t>
      </w:r>
      <w:proofErr w:type="spellStart"/>
      <w:r>
        <w:rPr>
          <w:sz w:val="21"/>
          <w:szCs w:val="21"/>
          <w:highlight w:val="white"/>
        </w:rPr>
        <w:t>P.Bork</w:t>
      </w:r>
      <w:proofErr w:type="spellEnd"/>
      <w:r>
        <w:rPr>
          <w:sz w:val="21"/>
          <w:szCs w:val="21"/>
          <w:highlight w:val="white"/>
        </w:rPr>
        <w:t xml:space="preserve"> </w:t>
      </w:r>
      <w:proofErr w:type="spellStart"/>
      <w:r>
        <w:rPr>
          <w:sz w:val="21"/>
          <w:szCs w:val="21"/>
          <w:highlight w:val="white"/>
        </w:rPr>
        <w:t>ork</w:t>
      </w:r>
      <w:proofErr w:type="spellEnd"/>
      <w:r>
        <w:rPr>
          <w:sz w:val="21"/>
          <w:szCs w:val="21"/>
          <w:highlight w:val="white"/>
        </w:rPr>
        <w:t xml:space="preserve"> </w:t>
      </w:r>
    </w:p>
    <w:p w14:paraId="6EC0D198" w14:textId="77777777" w:rsidR="00787173" w:rsidRDefault="00A86CA4">
      <w:proofErr w:type="spellStart"/>
      <w:r>
        <w:rPr>
          <w:i/>
          <w:sz w:val="21"/>
          <w:szCs w:val="21"/>
        </w:rPr>
        <w:t>eggNOG</w:t>
      </w:r>
      <w:proofErr w:type="spellEnd"/>
      <w:r>
        <w:rPr>
          <w:i/>
          <w:sz w:val="21"/>
          <w:szCs w:val="21"/>
        </w:rPr>
        <w:t xml:space="preserve"> 5.0: a hierarchical, functionally and phylogenetically annotated </w:t>
      </w:r>
      <w:proofErr w:type="spellStart"/>
      <w:r>
        <w:rPr>
          <w:i/>
          <w:sz w:val="21"/>
          <w:szCs w:val="21"/>
        </w:rPr>
        <w:t>orthology</w:t>
      </w:r>
      <w:proofErr w:type="spellEnd"/>
      <w:r>
        <w:rPr>
          <w:i/>
          <w:sz w:val="21"/>
          <w:szCs w:val="21"/>
        </w:rPr>
        <w:t xml:space="preserve"> resource based on 5090 organisms and 2502 viruses.</w:t>
      </w:r>
    </w:p>
    <w:p w14:paraId="76359FAA" w14:textId="77777777" w:rsidR="00787173" w:rsidRDefault="00A86CA4">
      <w:pPr>
        <w:spacing w:before="400" w:after="120" w:line="312" w:lineRule="auto"/>
      </w:pPr>
      <w:r>
        <w:t>(Genome research style)</w:t>
      </w:r>
    </w:p>
    <w:p w14:paraId="023B28E2" w14:textId="77777777" w:rsidR="00787173" w:rsidRDefault="00A86CA4">
      <w:pPr>
        <w:widowControl w:val="0"/>
        <w:pBdr>
          <w:top w:val="nil"/>
          <w:left w:val="nil"/>
          <w:bottom w:val="nil"/>
          <w:right w:val="nil"/>
          <w:between w:val="nil"/>
        </w:pBdr>
        <w:spacing w:line="240" w:lineRule="auto"/>
        <w:ind w:left="720" w:hanging="720"/>
      </w:pPr>
      <w:hyperlink r:id="rId60">
        <w:r>
          <w:t xml:space="preserve">Alexa A, Rahnenfuhrer J. 2021. </w:t>
        </w:r>
      </w:hyperlink>
      <w:hyperlink r:id="rId61">
        <w:r>
          <w:rPr>
            <w:i/>
          </w:rPr>
          <w:t>topGO: Enrichment Analysis for Gene Ontology</w:t>
        </w:r>
      </w:hyperlink>
      <w:hyperlink r:id="rId62">
        <w:r>
          <w:t>. Bioconductor version: Release (3.13) https://bioconductor.org/packages/topGO/ (Accessed Augu</w:t>
        </w:r>
        <w:r>
          <w:t>st 24, 2021).</w:t>
        </w:r>
      </w:hyperlink>
    </w:p>
    <w:p w14:paraId="329C1DC6" w14:textId="77777777" w:rsidR="00787173" w:rsidRDefault="00A86CA4">
      <w:pPr>
        <w:widowControl w:val="0"/>
        <w:pBdr>
          <w:top w:val="nil"/>
          <w:left w:val="nil"/>
          <w:bottom w:val="nil"/>
          <w:right w:val="nil"/>
          <w:between w:val="nil"/>
        </w:pBdr>
        <w:spacing w:line="240" w:lineRule="auto"/>
        <w:ind w:left="720" w:hanging="720"/>
      </w:pPr>
      <w:hyperlink r:id="rId63">
        <w:r>
          <w:t xml:space="preserve">Alexa A, </w:t>
        </w:r>
        <w:proofErr w:type="spellStart"/>
        <w:r>
          <w:t>Rahnenführer</w:t>
        </w:r>
        <w:proofErr w:type="spellEnd"/>
        <w:r>
          <w:t xml:space="preserve"> J, </w:t>
        </w:r>
        <w:proofErr w:type="spellStart"/>
        <w:r>
          <w:t>Lengauer</w:t>
        </w:r>
        <w:proofErr w:type="spellEnd"/>
        <w:r>
          <w:t xml:space="preserve"> T. 2006. Improved scoring of functional groups from gene expression data by decorrelating GO graph structure. </w:t>
        </w:r>
      </w:hyperlink>
      <w:hyperlink r:id="rId64">
        <w:r>
          <w:rPr>
            <w:i/>
          </w:rPr>
          <w:t xml:space="preserve">Bioinformatics </w:t>
        </w:r>
      </w:hyperlink>
      <w:hyperlink r:id="rId65">
        <w:r>
          <w:rPr>
            <w:b/>
          </w:rPr>
          <w:t>22</w:t>
        </w:r>
      </w:hyperlink>
      <w:hyperlink r:id="rId66">
        <w:r>
          <w:t>: 1600–1607.</w:t>
        </w:r>
      </w:hyperlink>
    </w:p>
    <w:p w14:paraId="2A2F0D33" w14:textId="77777777" w:rsidR="00787173" w:rsidRDefault="00A86CA4">
      <w:pPr>
        <w:widowControl w:val="0"/>
        <w:pBdr>
          <w:top w:val="nil"/>
          <w:left w:val="nil"/>
          <w:bottom w:val="nil"/>
          <w:right w:val="nil"/>
          <w:between w:val="nil"/>
        </w:pBdr>
        <w:spacing w:line="240" w:lineRule="auto"/>
        <w:ind w:left="720" w:hanging="720"/>
      </w:pPr>
      <w:hyperlink r:id="rId67">
        <w:proofErr w:type="spellStart"/>
        <w:r>
          <w:t>Aljanabi</w:t>
        </w:r>
        <w:proofErr w:type="spellEnd"/>
        <w:r>
          <w:t xml:space="preserve"> S. 19</w:t>
        </w:r>
        <w:r>
          <w:t xml:space="preserve">97. Universal and rapid salt-extraction of high quality genomic DNA for PCR- based techniques. </w:t>
        </w:r>
      </w:hyperlink>
      <w:hyperlink r:id="rId68">
        <w:r>
          <w:rPr>
            <w:i/>
          </w:rPr>
          <w:t xml:space="preserve">Nucleic Acids Res </w:t>
        </w:r>
      </w:hyperlink>
      <w:hyperlink r:id="rId69">
        <w:r>
          <w:rPr>
            <w:b/>
          </w:rPr>
          <w:t>25</w:t>
        </w:r>
      </w:hyperlink>
      <w:hyperlink r:id="rId70">
        <w:r>
          <w:t>: 4692–4693.</w:t>
        </w:r>
      </w:hyperlink>
    </w:p>
    <w:p w14:paraId="6A1A26F4" w14:textId="77777777" w:rsidR="00787173" w:rsidRDefault="00A86CA4">
      <w:pPr>
        <w:widowControl w:val="0"/>
        <w:pBdr>
          <w:top w:val="nil"/>
          <w:left w:val="nil"/>
          <w:bottom w:val="nil"/>
          <w:right w:val="nil"/>
          <w:between w:val="nil"/>
        </w:pBdr>
        <w:spacing w:line="240" w:lineRule="auto"/>
        <w:ind w:left="720" w:hanging="720"/>
      </w:pPr>
      <w:hyperlink r:id="rId71">
        <w:proofErr w:type="spellStart"/>
        <w:r>
          <w:t>Emms</w:t>
        </w:r>
        <w:proofErr w:type="spellEnd"/>
        <w:r>
          <w:t xml:space="preserve"> DM, Kelly S. 2019. </w:t>
        </w:r>
        <w:proofErr w:type="spellStart"/>
        <w:r>
          <w:t>OrthoFinder</w:t>
        </w:r>
        <w:proofErr w:type="spellEnd"/>
        <w:r>
          <w:t xml:space="preserve">: phylogenetic </w:t>
        </w:r>
        <w:proofErr w:type="spellStart"/>
        <w:r>
          <w:t>orthology</w:t>
        </w:r>
        <w:proofErr w:type="spellEnd"/>
        <w:r>
          <w:t xml:space="preserve"> inference for comparative genomics. </w:t>
        </w:r>
      </w:hyperlink>
      <w:hyperlink r:id="rId72">
        <w:r>
          <w:rPr>
            <w:i/>
          </w:rPr>
          <w:t xml:space="preserve">Genome Biol </w:t>
        </w:r>
      </w:hyperlink>
      <w:hyperlink r:id="rId73">
        <w:r>
          <w:rPr>
            <w:b/>
          </w:rPr>
          <w:t>20</w:t>
        </w:r>
      </w:hyperlink>
      <w:hyperlink r:id="rId74">
        <w:r>
          <w:t>: 238.</w:t>
        </w:r>
      </w:hyperlink>
    </w:p>
    <w:p w14:paraId="08555F25" w14:textId="77777777" w:rsidR="00787173" w:rsidRDefault="00A86CA4">
      <w:pPr>
        <w:widowControl w:val="0"/>
        <w:pBdr>
          <w:top w:val="nil"/>
          <w:left w:val="nil"/>
          <w:bottom w:val="nil"/>
          <w:right w:val="nil"/>
          <w:between w:val="nil"/>
        </w:pBdr>
        <w:spacing w:line="240" w:lineRule="auto"/>
        <w:ind w:left="720" w:hanging="720"/>
      </w:pPr>
      <w:hyperlink r:id="rId75">
        <w:proofErr w:type="spellStart"/>
        <w:r>
          <w:t>Espeland</w:t>
        </w:r>
        <w:proofErr w:type="spellEnd"/>
        <w:r>
          <w:t xml:space="preserve"> M, </w:t>
        </w:r>
        <w:proofErr w:type="spellStart"/>
        <w:r>
          <w:t>Breinholt</w:t>
        </w:r>
        <w:proofErr w:type="spellEnd"/>
        <w:r>
          <w:t xml:space="preserve"> J, Wi</w:t>
        </w:r>
        <w:r>
          <w:t xml:space="preserve">llmott KR, Warren AD, Vila R, Toussaint EFA, </w:t>
        </w:r>
        <w:proofErr w:type="spellStart"/>
        <w:r>
          <w:t>Maunsell</w:t>
        </w:r>
        <w:proofErr w:type="spellEnd"/>
        <w:r>
          <w:t xml:space="preserve"> SC, </w:t>
        </w:r>
        <w:proofErr w:type="spellStart"/>
        <w:r>
          <w:t>Aduse-Poku</w:t>
        </w:r>
        <w:proofErr w:type="spellEnd"/>
        <w:r>
          <w:t xml:space="preserve"> K, Talavera G, Eastwood R, et al. 2018. A Comprehensive and Dated Phylogenomic Analysis of Butterflies. </w:t>
        </w:r>
      </w:hyperlink>
      <w:hyperlink r:id="rId76">
        <w:proofErr w:type="spellStart"/>
        <w:r>
          <w:rPr>
            <w:i/>
          </w:rPr>
          <w:t>Curr</w:t>
        </w:r>
        <w:proofErr w:type="spellEnd"/>
        <w:r>
          <w:rPr>
            <w:i/>
          </w:rPr>
          <w:t xml:space="preserve"> Biol </w:t>
        </w:r>
      </w:hyperlink>
      <w:hyperlink r:id="rId77">
        <w:r>
          <w:rPr>
            <w:b/>
          </w:rPr>
          <w:t>28</w:t>
        </w:r>
      </w:hyperlink>
      <w:hyperlink r:id="rId78">
        <w:r>
          <w:t>: 770-778.e5.</w:t>
        </w:r>
      </w:hyperlink>
    </w:p>
    <w:p w14:paraId="4E2FD59F" w14:textId="77777777" w:rsidR="00787173" w:rsidRDefault="00A86CA4">
      <w:pPr>
        <w:widowControl w:val="0"/>
        <w:pBdr>
          <w:top w:val="nil"/>
          <w:left w:val="nil"/>
          <w:bottom w:val="nil"/>
          <w:right w:val="nil"/>
          <w:between w:val="nil"/>
        </w:pBdr>
        <w:spacing w:line="240" w:lineRule="auto"/>
        <w:ind w:left="720" w:hanging="720"/>
      </w:pPr>
      <w:hyperlink r:id="rId79">
        <w:r>
          <w:t xml:space="preserve">Herrera S, Reyes-Herrera PH, Shank TM. 2015. Predicting RAD-seq Marker Numbers across the Eukaryotic Tree of Life. </w:t>
        </w:r>
      </w:hyperlink>
      <w:hyperlink r:id="rId80">
        <w:r>
          <w:rPr>
            <w:i/>
          </w:rPr>
          <w:t xml:space="preserve">Genome Biol </w:t>
        </w:r>
        <w:proofErr w:type="spellStart"/>
        <w:r>
          <w:rPr>
            <w:i/>
          </w:rPr>
          <w:t>Evol</w:t>
        </w:r>
        <w:proofErr w:type="spellEnd"/>
        <w:r>
          <w:rPr>
            <w:i/>
          </w:rPr>
          <w:t xml:space="preserve"> </w:t>
        </w:r>
      </w:hyperlink>
      <w:hyperlink r:id="rId81">
        <w:r>
          <w:rPr>
            <w:b/>
          </w:rPr>
          <w:t>7</w:t>
        </w:r>
      </w:hyperlink>
      <w:hyperlink r:id="rId82">
        <w:r>
          <w:t>: 3207–3225.</w:t>
        </w:r>
      </w:hyperlink>
    </w:p>
    <w:p w14:paraId="1C232408" w14:textId="77777777" w:rsidR="00787173" w:rsidRDefault="00A86CA4">
      <w:pPr>
        <w:widowControl w:val="0"/>
        <w:pBdr>
          <w:top w:val="nil"/>
          <w:left w:val="nil"/>
          <w:bottom w:val="nil"/>
          <w:right w:val="nil"/>
          <w:between w:val="nil"/>
        </w:pBdr>
        <w:spacing w:line="240" w:lineRule="auto"/>
        <w:ind w:left="720" w:hanging="720"/>
      </w:pPr>
      <w:hyperlink r:id="rId83">
        <w:r>
          <w:t>Huerta-</w:t>
        </w:r>
        <w:proofErr w:type="spellStart"/>
        <w:r>
          <w:t>Cepas</w:t>
        </w:r>
        <w:proofErr w:type="spellEnd"/>
        <w:r>
          <w:t xml:space="preserve"> J, Serra F, Bork P. 2016. ETE 3: Reconstruction, Analysis, and Visualization of Phylogenomic Data. </w:t>
        </w:r>
      </w:hyperlink>
      <w:hyperlink r:id="rId84">
        <w:r>
          <w:rPr>
            <w:i/>
          </w:rPr>
          <w:t xml:space="preserve">Mol Biol </w:t>
        </w:r>
        <w:proofErr w:type="spellStart"/>
        <w:r>
          <w:rPr>
            <w:i/>
          </w:rPr>
          <w:t>Evol</w:t>
        </w:r>
        <w:proofErr w:type="spellEnd"/>
        <w:r>
          <w:rPr>
            <w:i/>
          </w:rPr>
          <w:t xml:space="preserve"> </w:t>
        </w:r>
      </w:hyperlink>
      <w:hyperlink r:id="rId85">
        <w:r>
          <w:rPr>
            <w:b/>
          </w:rPr>
          <w:t>33</w:t>
        </w:r>
      </w:hyperlink>
      <w:hyperlink r:id="rId86">
        <w:r>
          <w:t>: 1635–1638.</w:t>
        </w:r>
      </w:hyperlink>
    </w:p>
    <w:p w14:paraId="0B2A16A2" w14:textId="77777777" w:rsidR="00787173" w:rsidRDefault="00A86CA4">
      <w:pPr>
        <w:widowControl w:val="0"/>
        <w:pBdr>
          <w:top w:val="nil"/>
          <w:left w:val="nil"/>
          <w:bottom w:val="nil"/>
          <w:right w:val="nil"/>
          <w:between w:val="nil"/>
        </w:pBdr>
        <w:spacing w:line="240" w:lineRule="auto"/>
        <w:ind w:left="720" w:hanging="720"/>
      </w:pPr>
      <w:hyperlink r:id="rId87">
        <w:proofErr w:type="spellStart"/>
        <w:r>
          <w:t>Librado</w:t>
        </w:r>
        <w:proofErr w:type="spellEnd"/>
        <w:r>
          <w:t xml:space="preserve"> P, Vieira FG, </w:t>
        </w:r>
        <w:proofErr w:type="spellStart"/>
        <w:r>
          <w:t>Rozas</w:t>
        </w:r>
        <w:proofErr w:type="spellEnd"/>
        <w:r>
          <w:t xml:space="preserve"> J. 2012. </w:t>
        </w:r>
        <w:proofErr w:type="spellStart"/>
        <w:r>
          <w:t>BadiRate</w:t>
        </w:r>
        <w:proofErr w:type="spellEnd"/>
        <w:r>
          <w:t xml:space="preserve">: estimating family turnover rates by likelihood-based methods. </w:t>
        </w:r>
      </w:hyperlink>
      <w:hyperlink r:id="rId88">
        <w:r>
          <w:rPr>
            <w:i/>
          </w:rPr>
          <w:t xml:space="preserve">Bioinformatics </w:t>
        </w:r>
      </w:hyperlink>
      <w:hyperlink r:id="rId89">
        <w:r>
          <w:rPr>
            <w:b/>
          </w:rPr>
          <w:t>28</w:t>
        </w:r>
      </w:hyperlink>
      <w:hyperlink r:id="rId90">
        <w:r>
          <w:t>: 279–281.</w:t>
        </w:r>
      </w:hyperlink>
    </w:p>
    <w:p w14:paraId="68B30284" w14:textId="77777777" w:rsidR="00787173" w:rsidRDefault="00A86CA4">
      <w:pPr>
        <w:widowControl w:val="0"/>
        <w:pBdr>
          <w:top w:val="nil"/>
          <w:left w:val="nil"/>
          <w:bottom w:val="nil"/>
          <w:right w:val="nil"/>
          <w:between w:val="nil"/>
        </w:pBdr>
        <w:spacing w:line="240" w:lineRule="auto"/>
        <w:ind w:left="720" w:hanging="720"/>
      </w:pPr>
      <w:hyperlink r:id="rId91">
        <w:proofErr w:type="spellStart"/>
        <w:r>
          <w:t>Rezvoy</w:t>
        </w:r>
        <w:proofErr w:type="spellEnd"/>
        <w:r>
          <w:t xml:space="preserve"> C, </w:t>
        </w:r>
        <w:proofErr w:type="spellStart"/>
        <w:r>
          <w:t>Charif</w:t>
        </w:r>
        <w:proofErr w:type="spellEnd"/>
        <w:r>
          <w:t xml:space="preserve"> D, </w:t>
        </w:r>
        <w:proofErr w:type="spellStart"/>
        <w:r>
          <w:t>Gueguen</w:t>
        </w:r>
        <w:proofErr w:type="spellEnd"/>
        <w:r>
          <w:t xml:space="preserve"> L, Marais GAB. 2007. </w:t>
        </w:r>
        <w:proofErr w:type="spellStart"/>
        <w:r>
          <w:t>MareyMap</w:t>
        </w:r>
        <w:proofErr w:type="spellEnd"/>
        <w:r>
          <w:t>: an R-based tool with graphical interface for estimati</w:t>
        </w:r>
        <w:r>
          <w:t xml:space="preserve">ng recombination rates. </w:t>
        </w:r>
      </w:hyperlink>
      <w:hyperlink r:id="rId92">
        <w:r>
          <w:rPr>
            <w:i/>
          </w:rPr>
          <w:t xml:space="preserve">Bioinformatics </w:t>
        </w:r>
      </w:hyperlink>
      <w:hyperlink r:id="rId93">
        <w:r>
          <w:rPr>
            <w:b/>
          </w:rPr>
          <w:t>23</w:t>
        </w:r>
      </w:hyperlink>
      <w:hyperlink r:id="rId94">
        <w:r>
          <w:t>: 2188–2189.</w:t>
        </w:r>
      </w:hyperlink>
    </w:p>
    <w:p w14:paraId="36746E9A" w14:textId="77777777" w:rsidR="00787173" w:rsidRDefault="00A86CA4">
      <w:pPr>
        <w:widowControl w:val="0"/>
        <w:pBdr>
          <w:top w:val="nil"/>
          <w:left w:val="nil"/>
          <w:bottom w:val="nil"/>
          <w:right w:val="nil"/>
          <w:between w:val="nil"/>
        </w:pBdr>
        <w:spacing w:line="240" w:lineRule="auto"/>
        <w:ind w:left="720" w:hanging="720"/>
      </w:pPr>
      <w:hyperlink r:id="rId95">
        <w:proofErr w:type="spellStart"/>
        <w:r>
          <w:t>Sackton</w:t>
        </w:r>
        <w:proofErr w:type="spellEnd"/>
        <w:r>
          <w:t xml:space="preserve"> TB, Corbett-</w:t>
        </w:r>
        <w:proofErr w:type="spellStart"/>
        <w:r>
          <w:t>Detig</w:t>
        </w:r>
        <w:proofErr w:type="spellEnd"/>
        <w:r>
          <w:t xml:space="preserve"> RB, </w:t>
        </w:r>
        <w:proofErr w:type="spellStart"/>
        <w:r>
          <w:t>Nagaraju</w:t>
        </w:r>
        <w:proofErr w:type="spellEnd"/>
        <w:r>
          <w:t xml:space="preserve"> J, </w:t>
        </w:r>
        <w:proofErr w:type="spellStart"/>
        <w:r>
          <w:t>Vaishna</w:t>
        </w:r>
        <w:proofErr w:type="spellEnd"/>
        <w:r>
          <w:t xml:space="preserve"> L, </w:t>
        </w:r>
        <w:proofErr w:type="spellStart"/>
        <w:r>
          <w:t>Arunkumar</w:t>
        </w:r>
        <w:proofErr w:type="spellEnd"/>
        <w:r>
          <w:t xml:space="preserve"> KP, </w:t>
        </w:r>
        <w:proofErr w:type="spellStart"/>
        <w:r>
          <w:t>Hartl</w:t>
        </w:r>
        <w:proofErr w:type="spellEnd"/>
        <w:r>
          <w:t xml:space="preserve"> DL. 2014. Positive Selection Drives Faster-Z Evolution In </w:t>
        </w:r>
        <w:proofErr w:type="spellStart"/>
        <w:r>
          <w:t>Silkmoths</w:t>
        </w:r>
        <w:proofErr w:type="spellEnd"/>
        <w:r>
          <w:t xml:space="preserve">: Faster-Z Evolution In </w:t>
        </w:r>
        <w:proofErr w:type="spellStart"/>
        <w:r>
          <w:t>Silkmoths</w:t>
        </w:r>
        <w:proofErr w:type="spellEnd"/>
        <w:r>
          <w:t xml:space="preserve">. </w:t>
        </w:r>
      </w:hyperlink>
      <w:hyperlink r:id="rId96">
        <w:r>
          <w:rPr>
            <w:i/>
          </w:rPr>
          <w:t>Evolution</w:t>
        </w:r>
      </w:hyperlink>
      <w:hyperlink r:id="rId97">
        <w:r>
          <w:t xml:space="preserve"> n/a-n/a.</w:t>
        </w:r>
      </w:hyperlink>
    </w:p>
    <w:p w14:paraId="2BC3CBF5" w14:textId="77777777" w:rsidR="00787173" w:rsidRDefault="00A86CA4">
      <w:pPr>
        <w:widowControl w:val="0"/>
        <w:pBdr>
          <w:top w:val="nil"/>
          <w:left w:val="nil"/>
          <w:bottom w:val="nil"/>
          <w:right w:val="nil"/>
          <w:between w:val="nil"/>
        </w:pBdr>
        <w:spacing w:line="240" w:lineRule="auto"/>
        <w:ind w:left="720" w:hanging="720"/>
      </w:pPr>
      <w:hyperlink r:id="rId98">
        <w:r>
          <w:t xml:space="preserve">Wickham H. 2009. </w:t>
        </w:r>
      </w:hyperlink>
      <w:hyperlink r:id="rId99">
        <w:r>
          <w:rPr>
            <w:i/>
          </w:rPr>
          <w:t>ggplot2</w:t>
        </w:r>
        <w:r>
          <w:rPr>
            <w:i/>
          </w:rPr>
          <w:t>: Elegant Graphics for Data Analysis</w:t>
        </w:r>
      </w:hyperlink>
      <w:hyperlink r:id="rId100">
        <w:r>
          <w:t>. Springer-Verlag, New York https://www.springer.com/gp/book/9780387981413 (Accessed August 24, 2021).</w:t>
        </w:r>
      </w:hyperlink>
    </w:p>
    <w:sectPr w:rsidR="0078717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Daria Shipilina" w:date="2021-09-15T09:36:00Z" w:initials="">
    <w:p w14:paraId="01AC24AA" w14:textId="77777777" w:rsidR="00787173" w:rsidRDefault="00A86CA4">
      <w:pPr>
        <w:widowControl w:val="0"/>
        <w:pBdr>
          <w:top w:val="nil"/>
          <w:left w:val="nil"/>
          <w:bottom w:val="nil"/>
          <w:right w:val="nil"/>
          <w:between w:val="nil"/>
        </w:pBdr>
        <w:spacing w:line="240" w:lineRule="auto"/>
        <w:rPr>
          <w:color w:val="000000"/>
        </w:rPr>
      </w:pPr>
      <w:r>
        <w:rPr>
          <w:color w:val="000000"/>
        </w:rPr>
        <w:t>This makes me feel very uneasy, we miss way too many of them</w:t>
      </w:r>
    </w:p>
  </w:comment>
  <w:comment w:id="12" w:author="Daria Shipilina" w:date="2021-09-15T14:18:00Z" w:initials="">
    <w:p w14:paraId="440744E8" w14:textId="77777777" w:rsidR="00787173" w:rsidRDefault="00A86CA4">
      <w:pPr>
        <w:widowControl w:val="0"/>
        <w:pBdr>
          <w:top w:val="nil"/>
          <w:left w:val="nil"/>
          <w:bottom w:val="nil"/>
          <w:right w:val="nil"/>
          <w:between w:val="nil"/>
        </w:pBdr>
        <w:spacing w:line="240" w:lineRule="auto"/>
        <w:rPr>
          <w:color w:val="000000"/>
        </w:rPr>
      </w:pPr>
      <w:r>
        <w:rPr>
          <w:color w:val="000000"/>
        </w:rPr>
        <w:t>Change colors to match next plot?</w:t>
      </w:r>
    </w:p>
  </w:comment>
  <w:comment w:id="13" w:author="Daria Shipilina" w:date="2021-09-15T14:11:00Z" w:initials="">
    <w:p w14:paraId="65EB4622" w14:textId="77777777" w:rsidR="00787173" w:rsidRDefault="00A86CA4">
      <w:pPr>
        <w:widowControl w:val="0"/>
        <w:pBdr>
          <w:top w:val="nil"/>
          <w:left w:val="nil"/>
          <w:bottom w:val="nil"/>
          <w:right w:val="nil"/>
          <w:between w:val="nil"/>
        </w:pBdr>
        <w:spacing w:line="240" w:lineRule="auto"/>
        <w:rPr>
          <w:color w:val="000000"/>
        </w:rPr>
      </w:pPr>
      <w:r>
        <w:rPr>
          <w:color w:val="000000"/>
        </w:rPr>
        <w:t>Give some examples?</w:t>
      </w:r>
    </w:p>
  </w:comment>
  <w:comment w:id="14" w:author="Daria Shipilina" w:date="2021-09-15T15:08:00Z" w:initials="">
    <w:p w14:paraId="0DEE6CA2" w14:textId="77777777" w:rsidR="00787173" w:rsidRDefault="00A86CA4">
      <w:pPr>
        <w:widowControl w:val="0"/>
        <w:pBdr>
          <w:top w:val="nil"/>
          <w:left w:val="nil"/>
          <w:bottom w:val="nil"/>
          <w:right w:val="nil"/>
          <w:between w:val="nil"/>
        </w:pBdr>
        <w:spacing w:line="240" w:lineRule="auto"/>
        <w:rPr>
          <w:color w:val="000000"/>
        </w:rPr>
      </w:pPr>
      <w:r>
        <w:rPr>
          <w:color w:val="000000"/>
        </w:rPr>
        <w:t>Discuss</w:t>
      </w:r>
    </w:p>
  </w:comment>
  <w:comment w:id="16" w:author="Daria Shipilina" w:date="2021-09-15T15:35:00Z" w:initials="">
    <w:p w14:paraId="0ECA3402" w14:textId="77777777" w:rsidR="00787173" w:rsidRDefault="00A86CA4">
      <w:pPr>
        <w:widowControl w:val="0"/>
        <w:pBdr>
          <w:top w:val="nil"/>
          <w:left w:val="nil"/>
          <w:bottom w:val="nil"/>
          <w:right w:val="nil"/>
          <w:between w:val="nil"/>
        </w:pBdr>
        <w:spacing w:line="240" w:lineRule="auto"/>
        <w:rPr>
          <w:color w:val="000000"/>
        </w:rPr>
      </w:pPr>
      <w:r>
        <w:rPr>
          <w:color w:val="000000"/>
        </w:rPr>
        <w:t>Maybe should be corrected for chromosome length</w:t>
      </w:r>
    </w:p>
  </w:comment>
  <w:comment w:id="17" w:author="Daria Shipilina" w:date="2021-09-15T15:29:00Z" w:initials="">
    <w:p w14:paraId="7E39EA31" w14:textId="77777777" w:rsidR="00787173" w:rsidRDefault="00A86CA4">
      <w:pPr>
        <w:widowControl w:val="0"/>
        <w:pBdr>
          <w:top w:val="nil"/>
          <w:left w:val="nil"/>
          <w:bottom w:val="nil"/>
          <w:right w:val="nil"/>
          <w:between w:val="nil"/>
        </w:pBdr>
        <w:spacing w:line="240" w:lineRule="auto"/>
        <w:rPr>
          <w:color w:val="000000"/>
        </w:rPr>
      </w:pPr>
      <w:r>
        <w:rPr>
          <w:color w:val="000000"/>
        </w:rPr>
        <w:t>Same numbers as for synteny plot</w:t>
      </w:r>
    </w:p>
  </w:comment>
  <w:comment w:id="20" w:author="Daria Shipilina" w:date="2021-09-14T09:12:00Z" w:initials="">
    <w:p w14:paraId="0EDA6638" w14:textId="77777777" w:rsidR="00787173" w:rsidRDefault="00A86CA4">
      <w:pPr>
        <w:widowControl w:val="0"/>
        <w:pBdr>
          <w:top w:val="nil"/>
          <w:left w:val="nil"/>
          <w:bottom w:val="nil"/>
          <w:right w:val="nil"/>
          <w:between w:val="nil"/>
        </w:pBdr>
        <w:spacing w:line="240" w:lineRule="auto"/>
        <w:rPr>
          <w:color w:val="000000"/>
        </w:rPr>
      </w:pPr>
      <w:r>
        <w:rPr>
          <w:color w:val="000000"/>
        </w:rPr>
        <w:t>Add more details</w:t>
      </w:r>
    </w:p>
  </w:comment>
  <w:comment w:id="22" w:author="Karin Näsvall" w:date="2021-09-14T15:30:00Z" w:initials="">
    <w:p w14:paraId="6B90351A" w14:textId="77777777" w:rsidR="00787173" w:rsidRDefault="00A86CA4">
      <w:pPr>
        <w:widowControl w:val="0"/>
        <w:pBdr>
          <w:top w:val="nil"/>
          <w:left w:val="nil"/>
          <w:bottom w:val="nil"/>
          <w:right w:val="nil"/>
          <w:between w:val="nil"/>
        </w:pBdr>
        <w:spacing w:line="240" w:lineRule="auto"/>
        <w:rPr>
          <w:color w:val="000000"/>
        </w:rPr>
      </w:pPr>
      <w:r>
        <w:rPr>
          <w:color w:val="000000"/>
        </w:rPr>
        <w:t>This is actually 2Mb window based correlations on the genome level not  chromosome level. The chromosome level correlations between recombination rate and other features are not included In the text, the only chr</w:t>
      </w:r>
      <w:r>
        <w:rPr>
          <w:color w:val="000000"/>
        </w:rPr>
        <w:t xml:space="preserve">omosome level correlations are with chromosome length. We can discuss if the other chromosome level </w:t>
      </w:r>
      <w:proofErr w:type="spellStart"/>
      <w:r>
        <w:rPr>
          <w:color w:val="000000"/>
        </w:rPr>
        <w:t>correlatioons</w:t>
      </w:r>
      <w:proofErr w:type="spellEnd"/>
      <w:r>
        <w:rPr>
          <w:color w:val="000000"/>
        </w:rPr>
        <w:t xml:space="preserve"> should be included when we meet.</w:t>
      </w:r>
    </w:p>
  </w:comment>
  <w:comment w:id="24" w:author="Daria Shipilina" w:date="2021-09-14T10:02:00Z" w:initials="">
    <w:p w14:paraId="16522095" w14:textId="77777777" w:rsidR="00787173" w:rsidRDefault="00A86CA4">
      <w:pPr>
        <w:widowControl w:val="0"/>
        <w:pBdr>
          <w:top w:val="nil"/>
          <w:left w:val="nil"/>
          <w:bottom w:val="nil"/>
          <w:right w:val="nil"/>
          <w:between w:val="nil"/>
        </w:pBdr>
        <w:spacing w:line="240" w:lineRule="auto"/>
        <w:rPr>
          <w:color w:val="000000"/>
        </w:rPr>
      </w:pPr>
      <w:r>
        <w:rPr>
          <w:color w:val="000000"/>
        </w:rPr>
        <w:t>(explain folding)</w:t>
      </w:r>
    </w:p>
  </w:comment>
  <w:comment w:id="25" w:author="Daria Shipilina" w:date="2021-09-14T10:10:00Z" w:initials="">
    <w:p w14:paraId="67B8AA9A" w14:textId="77777777" w:rsidR="00787173" w:rsidRDefault="00A86CA4">
      <w:pPr>
        <w:widowControl w:val="0"/>
        <w:pBdr>
          <w:top w:val="nil"/>
          <w:left w:val="nil"/>
          <w:bottom w:val="nil"/>
          <w:right w:val="nil"/>
          <w:between w:val="nil"/>
        </w:pBdr>
        <w:spacing w:line="240" w:lineRule="auto"/>
        <w:rPr>
          <w:color w:val="000000"/>
        </w:rPr>
      </w:pPr>
      <w:r>
        <w:rPr>
          <w:color w:val="000000"/>
        </w:rPr>
        <w:t>This may be a bit confusing</w:t>
      </w:r>
    </w:p>
  </w:comment>
  <w:comment w:id="27" w:author="Daria Shipilina" w:date="2021-09-14T10:18:00Z" w:initials="">
    <w:p w14:paraId="3275B1CF" w14:textId="77777777" w:rsidR="00787173" w:rsidRDefault="00A86CA4">
      <w:pPr>
        <w:widowControl w:val="0"/>
        <w:pBdr>
          <w:top w:val="nil"/>
          <w:left w:val="nil"/>
          <w:bottom w:val="nil"/>
          <w:right w:val="nil"/>
          <w:between w:val="nil"/>
        </w:pBdr>
        <w:spacing w:line="240" w:lineRule="auto"/>
        <w:rPr>
          <w:color w:val="000000"/>
        </w:rPr>
      </w:pPr>
      <w:r>
        <w:rPr>
          <w:color w:val="000000"/>
        </w:rPr>
        <w:t>Why "terminal" repeat doesn't show the  same pattern on terminal regions?</w:t>
      </w:r>
    </w:p>
  </w:comment>
  <w:comment w:id="28" w:author="Karin Näsvall" w:date="2021-09-14T15:31:00Z" w:initials="">
    <w:p w14:paraId="68332033" w14:textId="77777777" w:rsidR="00787173" w:rsidRDefault="00A86CA4">
      <w:pPr>
        <w:widowControl w:val="0"/>
        <w:pBdr>
          <w:top w:val="nil"/>
          <w:left w:val="nil"/>
          <w:bottom w:val="nil"/>
          <w:right w:val="nil"/>
          <w:between w:val="nil"/>
        </w:pBdr>
        <w:spacing w:line="240" w:lineRule="auto"/>
        <w:rPr>
          <w:color w:val="000000"/>
        </w:rPr>
      </w:pPr>
      <w:r>
        <w:rPr>
          <w:color w:val="000000"/>
        </w:rPr>
        <w:t>This is intriguing... Why indeed?</w:t>
      </w:r>
    </w:p>
  </w:comment>
  <w:comment w:id="31" w:author="Daria Shipilina" w:date="2021-09-14T10:46:00Z" w:initials="">
    <w:p w14:paraId="0C6721BE" w14:textId="77777777" w:rsidR="00787173" w:rsidRDefault="00A86CA4">
      <w:pPr>
        <w:widowControl w:val="0"/>
        <w:pBdr>
          <w:top w:val="nil"/>
          <w:left w:val="nil"/>
          <w:bottom w:val="nil"/>
          <w:right w:val="nil"/>
          <w:between w:val="nil"/>
        </w:pBdr>
        <w:spacing w:line="240" w:lineRule="auto"/>
        <w:rPr>
          <w:color w:val="000000"/>
        </w:rPr>
      </w:pPr>
      <w:r>
        <w:rPr>
          <w:color w:val="000000"/>
        </w:rPr>
        <w:t>Move up?</w:t>
      </w:r>
    </w:p>
  </w:comment>
  <w:comment w:id="35" w:author="Daria Shipilina" w:date="2021-09-10T08:27:00Z" w:initials="">
    <w:p w14:paraId="6B862800" w14:textId="77777777" w:rsidR="00787173" w:rsidRDefault="00A86CA4">
      <w:pPr>
        <w:widowControl w:val="0"/>
        <w:pBdr>
          <w:top w:val="nil"/>
          <w:left w:val="nil"/>
          <w:bottom w:val="nil"/>
          <w:right w:val="nil"/>
          <w:between w:val="nil"/>
        </w:pBdr>
        <w:spacing w:line="240" w:lineRule="auto"/>
        <w:rPr>
          <w:color w:val="000000"/>
        </w:rPr>
      </w:pPr>
      <w:r>
        <w:rPr>
          <w:color w:val="000000"/>
        </w:rPr>
        <w:t xml:space="preserve">more </w:t>
      </w:r>
      <w:proofErr w:type="spellStart"/>
      <w:r>
        <w:rPr>
          <w:color w:val="000000"/>
        </w:rPr>
        <w:t>exitement</w:t>
      </w:r>
      <w:proofErr w:type="spellEnd"/>
      <w:r>
        <w:rPr>
          <w:color w:val="000000"/>
        </w:rPr>
        <w:t xml:space="preserve"> needed</w:t>
      </w:r>
    </w:p>
  </w:comment>
  <w:comment w:id="36" w:author="Daria Shipilina" w:date="2021-09-10T09:07:00Z" w:initials="">
    <w:p w14:paraId="14B967C3" w14:textId="77777777" w:rsidR="00787173" w:rsidRDefault="00A86CA4">
      <w:pPr>
        <w:widowControl w:val="0"/>
        <w:pBdr>
          <w:top w:val="nil"/>
          <w:left w:val="nil"/>
          <w:bottom w:val="nil"/>
          <w:right w:val="nil"/>
          <w:between w:val="nil"/>
        </w:pBdr>
        <w:spacing w:line="240" w:lineRule="auto"/>
        <w:rPr>
          <w:color w:val="000000"/>
        </w:rPr>
      </w:pPr>
      <w:r>
        <w:rPr>
          <w:color w:val="000000"/>
        </w:rPr>
        <w:t xml:space="preserve">The Painted Lady (Vanessa </w:t>
      </w:r>
      <w:proofErr w:type="spellStart"/>
      <w:r>
        <w:rPr>
          <w:color w:val="000000"/>
        </w:rPr>
        <w:t>cardui</w:t>
      </w:r>
      <w:proofErr w:type="spellEnd"/>
      <w:r>
        <w:rPr>
          <w:color w:val="000000"/>
        </w:rPr>
        <w:t xml:space="preserve">) is the most cosmopolitan of all butterfly </w:t>
      </w:r>
      <w:r>
        <w:rPr>
          <w:color w:val="000000"/>
        </w:rPr>
        <w:t xml:space="preserve">species and migratory </w:t>
      </w:r>
      <w:proofErr w:type="spellStart"/>
      <w:r>
        <w:rPr>
          <w:color w:val="000000"/>
        </w:rPr>
        <w:t>behaviour</w:t>
      </w:r>
      <w:proofErr w:type="spellEnd"/>
      <w:r>
        <w:rPr>
          <w:color w:val="000000"/>
        </w:rPr>
        <w:t xml:space="preserve"> presents a diverse repertoire of phenotypes. It outnumbers the migrations of some well-known mammals and birds (Holland et al. 2006). Vanessa </w:t>
      </w:r>
      <w:proofErr w:type="spellStart"/>
      <w:r>
        <w:rPr>
          <w:color w:val="000000"/>
        </w:rPr>
        <w:t>cardui</w:t>
      </w:r>
      <w:proofErr w:type="spellEnd"/>
      <w:r>
        <w:rPr>
          <w:color w:val="000000"/>
        </w:rPr>
        <w:t xml:space="preserve"> inhabits an impressive range of habitats from temperate to tropical, making</w:t>
      </w:r>
      <w:r>
        <w:rPr>
          <w:color w:val="000000"/>
        </w:rPr>
        <w:t xml:space="preserve"> it an unprecedented case for butterflies and most of the insect species (Talavera et al., 2018). Developmental time is also highly dependent on local conditions, mainly temperature (</w:t>
      </w:r>
      <w:proofErr w:type="spellStart"/>
      <w:r>
        <w:rPr>
          <w:color w:val="000000"/>
        </w:rPr>
        <w:t>Stefanescu</w:t>
      </w:r>
      <w:proofErr w:type="spellEnd"/>
      <w:r>
        <w:rPr>
          <w:color w:val="000000"/>
        </w:rPr>
        <w:t xml:space="preserve"> et al., 2013). This striking environmental heterogeneity can, </w:t>
      </w:r>
      <w:r>
        <w:rPr>
          <w:color w:val="000000"/>
        </w:rPr>
        <w:t>in principle, impose different selection pressures on the migrating population at different points of the annual journey.</w:t>
      </w:r>
    </w:p>
  </w:comment>
  <w:comment w:id="37" w:author="Daria Shipilina" w:date="2021-09-10T08:45:00Z" w:initials="">
    <w:p w14:paraId="27CE5CB6" w14:textId="77777777" w:rsidR="00787173" w:rsidRDefault="00A86CA4">
      <w:pPr>
        <w:widowControl w:val="0"/>
        <w:pBdr>
          <w:top w:val="nil"/>
          <w:left w:val="nil"/>
          <w:bottom w:val="nil"/>
          <w:right w:val="nil"/>
          <w:between w:val="nil"/>
        </w:pBdr>
        <w:spacing w:line="240" w:lineRule="auto"/>
        <w:rPr>
          <w:color w:val="000000"/>
        </w:rPr>
      </w:pPr>
      <w:r>
        <w:rPr>
          <w:color w:val="000000"/>
        </w:rPr>
        <w:t xml:space="preserve">Add refs on genome sizes in </w:t>
      </w:r>
      <w:proofErr w:type="spellStart"/>
      <w:r>
        <w:rPr>
          <w:color w:val="000000"/>
        </w:rPr>
        <w:t>butteflies</w:t>
      </w:r>
      <w:proofErr w:type="spellEnd"/>
    </w:p>
  </w:comment>
  <w:comment w:id="38" w:author="Daria Shipilina" w:date="2021-09-10T08:46:00Z" w:initials="">
    <w:p w14:paraId="32C786CA" w14:textId="77777777" w:rsidR="00787173" w:rsidRDefault="00A86CA4">
      <w:pPr>
        <w:widowControl w:val="0"/>
        <w:pBdr>
          <w:top w:val="nil"/>
          <w:left w:val="nil"/>
          <w:bottom w:val="nil"/>
          <w:right w:val="nil"/>
          <w:between w:val="nil"/>
        </w:pBdr>
        <w:spacing w:line="240" w:lineRule="auto"/>
        <w:rPr>
          <w:color w:val="000000"/>
        </w:rPr>
      </w:pPr>
      <w:r>
        <w:rPr>
          <w:color w:val="000000"/>
        </w:rPr>
        <w:t>Why do we see that? Consequence of high Ne!</w:t>
      </w:r>
    </w:p>
  </w:comment>
  <w:comment w:id="40" w:author="Daria Shipilina" w:date="2021-09-10T09:17:00Z" w:initials="">
    <w:p w14:paraId="2B8AB09A" w14:textId="77777777" w:rsidR="00787173" w:rsidRDefault="00A86CA4">
      <w:pPr>
        <w:widowControl w:val="0"/>
        <w:pBdr>
          <w:top w:val="nil"/>
          <w:left w:val="nil"/>
          <w:bottom w:val="nil"/>
          <w:right w:val="nil"/>
          <w:between w:val="nil"/>
        </w:pBdr>
        <w:spacing w:line="240" w:lineRule="auto"/>
        <w:rPr>
          <w:color w:val="000000"/>
        </w:rPr>
      </w:pPr>
      <w:r>
        <w:rPr>
          <w:color w:val="000000"/>
        </w:rPr>
        <w:t>What can/can't tell it tell us?</w:t>
      </w:r>
    </w:p>
  </w:comment>
  <w:comment w:id="41" w:author="Daria Shipilina" w:date="2021-09-10T09:24:00Z" w:initials="">
    <w:p w14:paraId="02A5C6C9" w14:textId="77777777" w:rsidR="00787173" w:rsidRDefault="00A86CA4">
      <w:pPr>
        <w:widowControl w:val="0"/>
        <w:pBdr>
          <w:top w:val="nil"/>
          <w:left w:val="nil"/>
          <w:bottom w:val="nil"/>
          <w:right w:val="nil"/>
          <w:between w:val="nil"/>
        </w:pBdr>
        <w:spacing w:line="240" w:lineRule="auto"/>
        <w:rPr>
          <w:color w:val="000000"/>
        </w:rPr>
      </w:pPr>
      <w:r>
        <w:rPr>
          <w:color w:val="000000"/>
        </w:rPr>
        <w:t>Add refs on fat and migration</w:t>
      </w:r>
    </w:p>
  </w:comment>
  <w:comment w:id="43" w:author="Daria Shipilina" w:date="2021-09-10T09:37:00Z" w:initials="">
    <w:p w14:paraId="2CC7C165" w14:textId="77777777" w:rsidR="00787173" w:rsidRDefault="00A86CA4">
      <w:pPr>
        <w:widowControl w:val="0"/>
        <w:pBdr>
          <w:top w:val="nil"/>
          <w:left w:val="nil"/>
          <w:bottom w:val="nil"/>
          <w:right w:val="nil"/>
          <w:between w:val="nil"/>
        </w:pBdr>
        <w:spacing w:line="240" w:lineRule="auto"/>
        <w:rPr>
          <w:color w:val="000000"/>
        </w:rPr>
      </w:pPr>
      <w:r>
        <w:rPr>
          <w:color w:val="000000"/>
        </w:rPr>
        <w:t>Add refs on gene regulation</w:t>
      </w:r>
    </w:p>
  </w:comment>
  <w:comment w:id="44" w:author="Daria Shipilina" w:date="2021-09-10T09:37:00Z" w:initials="">
    <w:p w14:paraId="06531843" w14:textId="77777777" w:rsidR="00787173" w:rsidRDefault="00A86CA4">
      <w:pPr>
        <w:widowControl w:val="0"/>
        <w:pBdr>
          <w:top w:val="nil"/>
          <w:left w:val="nil"/>
          <w:bottom w:val="nil"/>
          <w:right w:val="nil"/>
          <w:between w:val="nil"/>
        </w:pBdr>
        <w:spacing w:line="240" w:lineRule="auto"/>
        <w:rPr>
          <w:color w:val="000000"/>
        </w:rPr>
      </w:pPr>
      <w:r>
        <w:rPr>
          <w:color w:val="000000"/>
        </w:rPr>
        <w:t>Add more about plasticity</w:t>
      </w:r>
    </w:p>
  </w:comment>
  <w:comment w:id="46" w:author="Daria Shipilina" w:date="2021-09-13T07:10:00Z" w:initials="">
    <w:p w14:paraId="3CD68148" w14:textId="77777777" w:rsidR="00787173" w:rsidRDefault="00A86CA4">
      <w:pPr>
        <w:widowControl w:val="0"/>
        <w:pBdr>
          <w:top w:val="nil"/>
          <w:left w:val="nil"/>
          <w:bottom w:val="nil"/>
          <w:right w:val="nil"/>
          <w:between w:val="nil"/>
        </w:pBdr>
        <w:spacing w:line="240" w:lineRule="auto"/>
        <w:rPr>
          <w:color w:val="000000"/>
        </w:rPr>
      </w:pPr>
      <w:r>
        <w:rPr>
          <w:color w:val="000000"/>
        </w:rPr>
        <w:t>Add more on importance of re</w:t>
      </w:r>
      <w:r>
        <w:rPr>
          <w:color w:val="000000"/>
        </w:rPr>
        <w:t>combination</w:t>
      </w:r>
    </w:p>
  </w:comment>
  <w:comment w:id="47" w:author="Daria Shipilina" w:date="2021-09-13T07:20:00Z" w:initials="">
    <w:p w14:paraId="0C2A70D0" w14:textId="77777777" w:rsidR="00787173" w:rsidRDefault="00A86CA4">
      <w:pPr>
        <w:widowControl w:val="0"/>
        <w:pBdr>
          <w:top w:val="nil"/>
          <w:left w:val="nil"/>
          <w:bottom w:val="nil"/>
          <w:right w:val="nil"/>
          <w:between w:val="nil"/>
        </w:pBdr>
        <w:spacing w:line="240" w:lineRule="auto"/>
        <w:rPr>
          <w:color w:val="000000"/>
        </w:rPr>
      </w:pPr>
      <w:r>
        <w:rPr>
          <w:color w:val="000000"/>
        </w:rPr>
        <w:t>Add value</w:t>
      </w:r>
    </w:p>
  </w:comment>
  <w:comment w:id="48" w:author="Daria Shipilina" w:date="2021-09-13T07:31:00Z" w:initials="">
    <w:p w14:paraId="5336A43E" w14:textId="77777777" w:rsidR="00787173" w:rsidRDefault="00A86CA4">
      <w:pPr>
        <w:widowControl w:val="0"/>
        <w:pBdr>
          <w:top w:val="nil"/>
          <w:left w:val="nil"/>
          <w:bottom w:val="nil"/>
          <w:right w:val="nil"/>
          <w:between w:val="nil"/>
        </w:pBdr>
        <w:spacing w:line="240" w:lineRule="auto"/>
        <w:rPr>
          <w:color w:val="000000"/>
        </w:rPr>
      </w:pPr>
      <w:r>
        <w:rPr>
          <w:color w:val="000000"/>
        </w:rPr>
        <w:t>Add value</w:t>
      </w:r>
    </w:p>
  </w:comment>
  <w:comment w:id="49" w:author="Daria Shipilina" w:date="2021-09-13T08:44:00Z" w:initials="">
    <w:p w14:paraId="7247BFB4" w14:textId="77777777" w:rsidR="00787173" w:rsidRDefault="00A86CA4">
      <w:pPr>
        <w:widowControl w:val="0"/>
        <w:pBdr>
          <w:top w:val="nil"/>
          <w:left w:val="nil"/>
          <w:bottom w:val="nil"/>
          <w:right w:val="nil"/>
          <w:between w:val="nil"/>
        </w:pBdr>
        <w:spacing w:line="240" w:lineRule="auto"/>
        <w:rPr>
          <w:color w:val="000000"/>
        </w:rPr>
      </w:pPr>
      <w:r>
        <w:rPr>
          <w:color w:val="000000"/>
        </w:rPr>
        <w:t>Add info from here:</w:t>
      </w:r>
    </w:p>
    <w:p w14:paraId="45924CC8" w14:textId="77777777" w:rsidR="00787173" w:rsidRDefault="00A86CA4">
      <w:pPr>
        <w:widowControl w:val="0"/>
        <w:pBdr>
          <w:top w:val="nil"/>
          <w:left w:val="nil"/>
          <w:bottom w:val="nil"/>
          <w:right w:val="nil"/>
          <w:between w:val="nil"/>
        </w:pBdr>
        <w:spacing w:line="240" w:lineRule="auto"/>
        <w:rPr>
          <w:color w:val="000000"/>
        </w:rPr>
      </w:pPr>
      <w:r>
        <w:rPr>
          <w:color w:val="000000"/>
        </w:rPr>
        <w:t>https://doi.org/10.1038/sj.hdy.6800950</w:t>
      </w:r>
    </w:p>
    <w:p w14:paraId="1898802E" w14:textId="77777777" w:rsidR="00787173" w:rsidRDefault="00787173">
      <w:pPr>
        <w:widowControl w:val="0"/>
        <w:pBdr>
          <w:top w:val="nil"/>
          <w:left w:val="nil"/>
          <w:bottom w:val="nil"/>
          <w:right w:val="nil"/>
          <w:between w:val="nil"/>
        </w:pBdr>
        <w:spacing w:line="240" w:lineRule="auto"/>
        <w:rPr>
          <w:color w:val="000000"/>
        </w:rPr>
      </w:pPr>
    </w:p>
    <w:p w14:paraId="2D7A314A" w14:textId="77777777" w:rsidR="00787173" w:rsidRDefault="00A86CA4">
      <w:pPr>
        <w:widowControl w:val="0"/>
        <w:pBdr>
          <w:top w:val="nil"/>
          <w:left w:val="nil"/>
          <w:bottom w:val="nil"/>
          <w:right w:val="nil"/>
          <w:between w:val="nil"/>
        </w:pBdr>
        <w:spacing w:line="240" w:lineRule="auto"/>
        <w:rPr>
          <w:color w:val="000000"/>
        </w:rPr>
      </w:pPr>
      <w:r>
        <w:rPr>
          <w:rFonts w:ascii="Arial Unicode MS" w:eastAsia="Arial Unicode MS" w:hAnsi="Arial Unicode MS" w:cs="Arial Unicode MS"/>
          <w:color w:val="000000"/>
        </w:rPr>
        <w:t>Among the insects, all Diptera (average: 1.03±1.14 </w:t>
      </w:r>
      <w:proofErr w:type="spellStart"/>
      <w:r>
        <w:rPr>
          <w:rFonts w:ascii="Arial Unicode MS" w:eastAsia="Arial Unicode MS" w:hAnsi="Arial Unicode MS" w:cs="Arial Unicode MS"/>
          <w:color w:val="000000"/>
        </w:rPr>
        <w:t>cM</w:t>
      </w:r>
      <w:proofErr w:type="spellEnd"/>
      <w:r>
        <w:rPr>
          <w:rFonts w:ascii="Arial Unicode MS" w:eastAsia="Arial Unicode MS" w:hAnsi="Arial Unicode MS" w:cs="Arial Unicode MS"/>
          <w:color w:val="000000"/>
        </w:rPr>
        <w:t xml:space="preserve">/Mb </w:t>
      </w:r>
      <w:proofErr w:type="spellStart"/>
      <w:r>
        <w:rPr>
          <w:rFonts w:ascii="Arial Unicode MS" w:eastAsia="Arial Unicode MS" w:hAnsi="Arial Unicode MS" w:cs="Arial Unicode MS"/>
          <w:color w:val="000000"/>
        </w:rPr>
        <w:t>s.d.</w:t>
      </w:r>
      <w:proofErr w:type="spellEnd"/>
      <w:r>
        <w:rPr>
          <w:rFonts w:ascii="Arial Unicode MS" w:eastAsia="Arial Unicode MS" w:hAnsi="Arial Unicode MS" w:cs="Arial Unicode MS"/>
          <w:color w:val="000000"/>
        </w:rPr>
        <w:t>, n=6 species) show very low densities, different from the Hymenoptera (7.12±5.13 </w:t>
      </w:r>
      <w:proofErr w:type="spellStart"/>
      <w:r>
        <w:rPr>
          <w:rFonts w:ascii="Arial Unicode MS" w:eastAsia="Arial Unicode MS" w:hAnsi="Arial Unicode MS" w:cs="Arial Unicode MS"/>
          <w:color w:val="000000"/>
        </w:rPr>
        <w:t>cM</w:t>
      </w:r>
      <w:proofErr w:type="spellEnd"/>
      <w:r>
        <w:rPr>
          <w:rFonts w:ascii="Arial Unicode MS" w:eastAsia="Arial Unicode MS" w:hAnsi="Arial Unicode MS" w:cs="Arial Unicode MS"/>
          <w:color w:val="000000"/>
        </w:rPr>
        <w:t>/Mb, n=8; U-test, z=−2.969, P=0.003) and from the Lepidoptera (4.74±1.84 </w:t>
      </w:r>
      <w:proofErr w:type="spellStart"/>
      <w:r>
        <w:rPr>
          <w:rFonts w:ascii="Arial Unicode MS" w:eastAsia="Arial Unicode MS" w:hAnsi="Arial Unicode MS" w:cs="Arial Unicode MS"/>
          <w:color w:val="000000"/>
        </w:rPr>
        <w:t>cM</w:t>
      </w:r>
      <w:proofErr w:type="spellEnd"/>
      <w:r>
        <w:rPr>
          <w:rFonts w:ascii="Arial Unicode MS" w:eastAsia="Arial Unicode MS" w:hAnsi="Arial Unicode MS" w:cs="Arial Unicode MS"/>
          <w:color w:val="000000"/>
        </w:rPr>
        <w:t>/Mb, n=3; U-test, z=−2.066, P=0.039)</w:t>
      </w:r>
      <w:r>
        <w:rPr>
          <w:rFonts w:ascii="Arial Unicode MS" w:eastAsia="Arial Unicode MS" w:hAnsi="Arial Unicode MS" w:cs="Arial Unicode MS"/>
          <w:color w:val="000000"/>
        </w:rPr>
        <w:t xml:space="preserve"> with the average value for Coleoptera occupying the middle range between these extremes (2.48±1.31 </w:t>
      </w:r>
      <w:proofErr w:type="spellStart"/>
      <w:r>
        <w:rPr>
          <w:rFonts w:ascii="Arial Unicode MS" w:eastAsia="Arial Unicode MS" w:hAnsi="Arial Unicode MS" w:cs="Arial Unicode MS"/>
          <w:color w:val="000000"/>
        </w:rPr>
        <w:t>cM</w:t>
      </w:r>
      <w:proofErr w:type="spellEnd"/>
      <w:r>
        <w:rPr>
          <w:rFonts w:ascii="Arial Unicode MS" w:eastAsia="Arial Unicode MS" w:hAnsi="Arial Unicode MS" w:cs="Arial Unicode MS"/>
          <w:color w:val="000000"/>
        </w:rPr>
        <w:t xml:space="preserve">/Mb </w:t>
      </w:r>
      <w:proofErr w:type="spellStart"/>
      <w:r>
        <w:rPr>
          <w:rFonts w:ascii="Arial Unicode MS" w:eastAsia="Arial Unicode MS" w:hAnsi="Arial Unicode MS" w:cs="Arial Unicode MS"/>
          <w:color w:val="000000"/>
        </w:rPr>
        <w:t>s.d.</w:t>
      </w:r>
      <w:proofErr w:type="spellEnd"/>
      <w:r>
        <w:rPr>
          <w:rFonts w:ascii="Arial Unicode MS" w:eastAsia="Arial Unicode MS" w:hAnsi="Arial Unicode MS" w:cs="Arial Unicode MS"/>
          <w:color w:val="000000"/>
        </w:rPr>
        <w:t>, n=4). As the Hymenoptera have a sex-determination system based on haplodiploid genetics, meiotic recombination is limited to the diploid females</w:t>
      </w:r>
      <w:r>
        <w:rPr>
          <w:rFonts w:ascii="Arial Unicode MS" w:eastAsia="Arial Unicode MS" w:hAnsi="Arial Unicode MS" w:cs="Arial Unicode MS"/>
          <w:color w:val="000000"/>
        </w:rPr>
        <w:t>. Similar sex-restricted recombination occurs in Drosophila and in the Lepidopteran species included in this study. This reproductive mode may affect recombination densities, because the effect of recombination per generation is diluted. On average, insect</w:t>
      </w:r>
      <w:r>
        <w:rPr>
          <w:rFonts w:ascii="Arial Unicode MS" w:eastAsia="Arial Unicode MS" w:hAnsi="Arial Unicode MS" w:cs="Arial Unicode MS"/>
          <w:color w:val="000000"/>
        </w:rPr>
        <w:t>s with sex-restricted recombination (mean for all species: 5.81±4.30 </w:t>
      </w:r>
      <w:proofErr w:type="spellStart"/>
      <w:r>
        <w:rPr>
          <w:rFonts w:ascii="Arial Unicode MS" w:eastAsia="Arial Unicode MS" w:hAnsi="Arial Unicode MS" w:cs="Arial Unicode MS"/>
          <w:color w:val="000000"/>
        </w:rPr>
        <w:t>cM</w:t>
      </w:r>
      <w:proofErr w:type="spellEnd"/>
      <w:r>
        <w:rPr>
          <w:rFonts w:ascii="Arial Unicode MS" w:eastAsia="Arial Unicode MS" w:hAnsi="Arial Unicode MS" w:cs="Arial Unicode MS"/>
          <w:color w:val="000000"/>
        </w:rPr>
        <w:t>/Mb, n=13) indeed show significantly higher densities, than those where both sexes do recombine (1.41±1.33, n=9; U-test, z=−3.306, P=0.001), which lends some support to the hypothesis t</w:t>
      </w:r>
      <w:r>
        <w:rPr>
          <w:rFonts w:ascii="Arial Unicode MS" w:eastAsia="Arial Unicode MS" w:hAnsi="Arial Unicode MS" w:cs="Arial Unicode MS"/>
          <w:color w:val="000000"/>
        </w:rPr>
        <w:t>hat limited recombination in one sex may lead to an increase in recombination in the other.</w:t>
      </w:r>
    </w:p>
  </w:comment>
  <w:comment w:id="50" w:author="Daria Shipilina" w:date="2021-09-13T08:09:00Z" w:initials="">
    <w:p w14:paraId="43C1AFC9" w14:textId="77777777" w:rsidR="00787173" w:rsidRDefault="00A86CA4">
      <w:pPr>
        <w:widowControl w:val="0"/>
        <w:pBdr>
          <w:top w:val="nil"/>
          <w:left w:val="nil"/>
          <w:bottom w:val="nil"/>
          <w:right w:val="nil"/>
          <w:between w:val="nil"/>
        </w:pBdr>
        <w:spacing w:line="240" w:lineRule="auto"/>
        <w:rPr>
          <w:color w:val="000000"/>
        </w:rPr>
      </w:pPr>
      <w:r>
        <w:rPr>
          <w:color w:val="000000"/>
        </w:rPr>
        <w:t>Add discussion of variation in recomb</w:t>
      </w:r>
      <w:r>
        <w:rPr>
          <w:color w:val="000000"/>
        </w:rPr>
        <w:t xml:space="preserve">ination rate due to </w:t>
      </w:r>
      <w:proofErr w:type="spellStart"/>
      <w:r>
        <w:rPr>
          <w:color w:val="000000"/>
        </w:rPr>
        <w:t>chrom</w:t>
      </w:r>
      <w:proofErr w:type="spellEnd"/>
      <w:r>
        <w:rPr>
          <w:color w:val="000000"/>
        </w:rPr>
        <w:t xml:space="preserve"> length</w:t>
      </w:r>
    </w:p>
  </w:comment>
  <w:comment w:id="51" w:author="Daria Shipilina" w:date="2021-09-13T08:09:00Z" w:initials="">
    <w:p w14:paraId="78818BEE" w14:textId="77777777" w:rsidR="00787173" w:rsidRDefault="00A86CA4">
      <w:pPr>
        <w:widowControl w:val="0"/>
        <w:pBdr>
          <w:top w:val="nil"/>
          <w:left w:val="nil"/>
          <w:bottom w:val="nil"/>
          <w:right w:val="nil"/>
          <w:between w:val="nil"/>
        </w:pBdr>
        <w:spacing w:line="240" w:lineRule="auto"/>
        <w:rPr>
          <w:color w:val="000000"/>
        </w:rPr>
      </w:pPr>
      <w:r>
        <w:rPr>
          <w:color w:val="000000"/>
        </w:rPr>
        <w:t xml:space="preserve">Add discussion of variation in recombination rate due to </w:t>
      </w:r>
      <w:proofErr w:type="spellStart"/>
      <w:r>
        <w:rPr>
          <w:color w:val="000000"/>
        </w:rPr>
        <w:t>chrom</w:t>
      </w:r>
      <w:proofErr w:type="spellEnd"/>
      <w:r>
        <w:rPr>
          <w:color w:val="000000"/>
        </w:rPr>
        <w:t xml:space="preserve"> length</w:t>
      </w:r>
    </w:p>
  </w:comment>
  <w:comment w:id="53" w:author="Daria Shipilina" w:date="2021-09-13T08:44:00Z" w:initials="">
    <w:p w14:paraId="1CE22878" w14:textId="77777777" w:rsidR="00787173" w:rsidRDefault="00A86CA4">
      <w:pPr>
        <w:widowControl w:val="0"/>
        <w:pBdr>
          <w:top w:val="nil"/>
          <w:left w:val="nil"/>
          <w:bottom w:val="nil"/>
          <w:right w:val="nil"/>
          <w:between w:val="nil"/>
        </w:pBdr>
        <w:spacing w:line="240" w:lineRule="auto"/>
        <w:rPr>
          <w:color w:val="000000"/>
        </w:rPr>
      </w:pPr>
      <w:r>
        <w:rPr>
          <w:color w:val="000000"/>
        </w:rPr>
        <w:t>Add info from review:</w:t>
      </w:r>
    </w:p>
    <w:p w14:paraId="2B373293" w14:textId="77777777" w:rsidR="00787173" w:rsidRDefault="00787173">
      <w:pPr>
        <w:widowControl w:val="0"/>
        <w:pBdr>
          <w:top w:val="nil"/>
          <w:left w:val="nil"/>
          <w:bottom w:val="nil"/>
          <w:right w:val="nil"/>
          <w:between w:val="nil"/>
        </w:pBdr>
        <w:spacing w:line="240" w:lineRule="auto"/>
        <w:rPr>
          <w:color w:val="000000"/>
        </w:rPr>
      </w:pPr>
    </w:p>
    <w:p w14:paraId="7F9C06F8" w14:textId="77777777" w:rsidR="00787173" w:rsidRDefault="00A86CA4">
      <w:pPr>
        <w:widowControl w:val="0"/>
        <w:pBdr>
          <w:top w:val="nil"/>
          <w:left w:val="nil"/>
          <w:bottom w:val="nil"/>
          <w:right w:val="nil"/>
          <w:between w:val="nil"/>
        </w:pBdr>
        <w:spacing w:line="240" w:lineRule="auto"/>
        <w:rPr>
          <w:color w:val="000000"/>
        </w:rPr>
      </w:pPr>
      <w:r>
        <w:rPr>
          <w:color w:val="000000"/>
        </w:rPr>
        <w:t>A classic example involves several families of LINEs (e.g., R1, R2, etc.), which precisely target ribosomal RNA (rRNA) gene arrays (34).</w:t>
      </w:r>
    </w:p>
    <w:p w14:paraId="1FC44292" w14:textId="77777777" w:rsidR="00787173" w:rsidRDefault="00A86CA4">
      <w:pPr>
        <w:widowControl w:val="0"/>
        <w:pBdr>
          <w:top w:val="nil"/>
          <w:left w:val="nil"/>
          <w:bottom w:val="nil"/>
          <w:right w:val="nil"/>
          <w:between w:val="nil"/>
        </w:pBdr>
        <w:spacing w:line="240" w:lineRule="auto"/>
        <w:rPr>
          <w:color w:val="000000"/>
        </w:rPr>
      </w:pPr>
      <w:r>
        <w:rPr>
          <w:color w:val="000000"/>
        </w:rPr>
        <w:t>If t</w:t>
      </w:r>
      <w:r>
        <w:rPr>
          <w:color w:val="000000"/>
        </w:rPr>
        <w:t>his model is correct, then longer TEs should be strongly selected against due to their increased likelihood of initiating recombination. Indeed, LTR and LINE retroelements tend to fix and cluster in regions with low recombination rates (e.g., peri-centrome</w:t>
      </w:r>
      <w:r>
        <w:rPr>
          <w:color w:val="000000"/>
        </w:rPr>
        <w:t>ric heterochromatin), while shorter elements such as SINEs and MITEs accumulate in gene-rich regions, which are generally characterized by higher recombination rates (22, 33, 165). The relationship between TEs and recombination is a complex one, however, a</w:t>
      </w:r>
      <w:r>
        <w:rPr>
          <w:color w:val="000000"/>
        </w:rPr>
        <w:t>nd is discussed in more depth elsewhere (81).</w:t>
      </w:r>
    </w:p>
  </w:comment>
  <w:comment w:id="54" w:author="Daria Shipilina" w:date="2021-09-13T08:25:00Z" w:initials="">
    <w:p w14:paraId="473A92DC" w14:textId="77777777" w:rsidR="00787173" w:rsidRDefault="00A86CA4">
      <w:pPr>
        <w:widowControl w:val="0"/>
        <w:pBdr>
          <w:top w:val="nil"/>
          <w:left w:val="nil"/>
          <w:bottom w:val="nil"/>
          <w:right w:val="nil"/>
          <w:between w:val="nil"/>
        </w:pBdr>
        <w:spacing w:line="240" w:lineRule="auto"/>
        <w:rPr>
          <w:color w:val="000000"/>
        </w:rPr>
      </w:pPr>
      <w:r>
        <w:rPr>
          <w:color w:val="000000"/>
        </w:rPr>
        <w:t>Add what was done before</w:t>
      </w:r>
    </w:p>
  </w:comment>
  <w:comment w:id="55" w:author="Daria Shipilina" w:date="2021-09-13T08:27:00Z" w:initials="">
    <w:p w14:paraId="2D20E820" w14:textId="77777777" w:rsidR="00787173" w:rsidRDefault="00A86CA4">
      <w:pPr>
        <w:widowControl w:val="0"/>
        <w:pBdr>
          <w:top w:val="nil"/>
          <w:left w:val="nil"/>
          <w:bottom w:val="nil"/>
          <w:right w:val="nil"/>
          <w:between w:val="nil"/>
        </w:pBdr>
        <w:spacing w:line="240" w:lineRule="auto"/>
        <w:rPr>
          <w:color w:val="000000"/>
        </w:rPr>
      </w:pPr>
      <w:r>
        <w:rPr>
          <w:color w:val="000000"/>
        </w:rPr>
        <w:t xml:space="preserve">In birds neg </w:t>
      </w:r>
      <w:proofErr w:type="spellStart"/>
      <w:r>
        <w:rPr>
          <w:color w:val="000000"/>
        </w:rPr>
        <w:t>corr</w:t>
      </w:r>
      <w:proofErr w:type="spellEnd"/>
      <w:r>
        <w:rPr>
          <w:color w:val="000000"/>
        </w:rPr>
        <w:t xml:space="preserve"> gene density and </w:t>
      </w:r>
      <w:proofErr w:type="spellStart"/>
      <w:r>
        <w:rPr>
          <w:color w:val="000000"/>
        </w:rPr>
        <w:t>chr</w:t>
      </w:r>
      <w:proofErr w:type="spellEnd"/>
      <w:r>
        <w:rPr>
          <w:color w:val="000000"/>
        </w:rPr>
        <w:t xml:space="preserve"> size?</w:t>
      </w:r>
    </w:p>
  </w:comment>
  <w:comment w:id="56" w:author="Daria Shipilina" w:date="2021-09-13T08:32:00Z" w:initials="">
    <w:p w14:paraId="6275E42C" w14:textId="77777777" w:rsidR="00787173" w:rsidRDefault="00A86CA4">
      <w:pPr>
        <w:widowControl w:val="0"/>
        <w:pBdr>
          <w:top w:val="nil"/>
          <w:left w:val="nil"/>
          <w:bottom w:val="nil"/>
          <w:right w:val="nil"/>
          <w:between w:val="nil"/>
        </w:pBdr>
        <w:spacing w:line="240" w:lineRule="auto"/>
        <w:rPr>
          <w:color w:val="000000"/>
        </w:rPr>
      </w:pPr>
      <w:r>
        <w:rPr>
          <w:color w:val="000000"/>
        </w:rPr>
        <w:t>Add info from here:</w:t>
      </w:r>
    </w:p>
    <w:p w14:paraId="5FBF4FF0" w14:textId="77777777" w:rsidR="00787173" w:rsidRDefault="00787173">
      <w:pPr>
        <w:widowControl w:val="0"/>
        <w:pBdr>
          <w:top w:val="nil"/>
          <w:left w:val="nil"/>
          <w:bottom w:val="nil"/>
          <w:right w:val="nil"/>
          <w:between w:val="nil"/>
        </w:pBdr>
        <w:spacing w:line="240" w:lineRule="auto"/>
        <w:rPr>
          <w:color w:val="000000"/>
        </w:rPr>
      </w:pPr>
    </w:p>
    <w:p w14:paraId="496A8FDD" w14:textId="77777777" w:rsidR="00787173" w:rsidRDefault="00A86CA4">
      <w:pPr>
        <w:widowControl w:val="0"/>
        <w:pBdr>
          <w:top w:val="nil"/>
          <w:left w:val="nil"/>
          <w:bottom w:val="nil"/>
          <w:right w:val="nil"/>
          <w:between w:val="nil"/>
        </w:pBdr>
        <w:spacing w:line="240" w:lineRule="auto"/>
        <w:rPr>
          <w:color w:val="000000"/>
        </w:rPr>
      </w:pPr>
      <w:r>
        <w:rPr>
          <w:color w:val="000000"/>
        </w:rPr>
        <w:t>Consistent with the severely deleterious consequences of improper chromosome</w:t>
      </w:r>
      <w:r>
        <w:rPr>
          <w:color w:val="000000"/>
        </w:rPr>
        <w:t xml:space="preserve"> segregation, recombination rate drastically reduces in the pericentric and most distal regions in the chromosomes (Smith &amp; Nambiar 2020).</w:t>
      </w:r>
    </w:p>
  </w:comment>
  <w:comment w:id="58" w:author="Daria Shipilina" w:date="2021-09-13T08:41:00Z" w:initials="">
    <w:p w14:paraId="181DFDC9" w14:textId="77777777" w:rsidR="00787173" w:rsidRDefault="00A86CA4">
      <w:pPr>
        <w:widowControl w:val="0"/>
        <w:pBdr>
          <w:top w:val="nil"/>
          <w:left w:val="nil"/>
          <w:bottom w:val="nil"/>
          <w:right w:val="nil"/>
          <w:between w:val="nil"/>
        </w:pBdr>
        <w:spacing w:line="240" w:lineRule="auto"/>
        <w:rPr>
          <w:color w:val="000000"/>
        </w:rPr>
      </w:pPr>
      <w:proofErr w:type="spellStart"/>
      <w:r>
        <w:rPr>
          <w:color w:val="000000"/>
        </w:rPr>
        <w:t>Mmm</w:t>
      </w:r>
      <w:proofErr w:type="spellEnd"/>
    </w:p>
  </w:comment>
  <w:comment w:id="72" w:author="Daria Shipilina" w:date="2021-09-09T13:14:00Z" w:initials="">
    <w:p w14:paraId="519DBC18" w14:textId="77777777" w:rsidR="00787173" w:rsidRDefault="00A86CA4">
      <w:pPr>
        <w:widowControl w:val="0"/>
        <w:pBdr>
          <w:top w:val="nil"/>
          <w:left w:val="nil"/>
          <w:bottom w:val="nil"/>
          <w:right w:val="nil"/>
          <w:between w:val="nil"/>
        </w:pBdr>
        <w:spacing w:line="240" w:lineRule="auto"/>
        <w:rPr>
          <w:color w:val="000000"/>
        </w:rPr>
      </w:pPr>
      <w:r>
        <w:rPr>
          <w:color w:val="000000"/>
        </w:rPr>
        <w:t>Got a bit lost in this paragraph, maybe can be shortened/split</w:t>
      </w:r>
    </w:p>
  </w:comment>
  <w:comment w:id="79" w:author="Daria Shipilina" w:date="2021-09-07T06:17:00Z" w:initials="">
    <w:p w14:paraId="2B45C7C7" w14:textId="77777777" w:rsidR="00787173" w:rsidRDefault="00A86CA4">
      <w:pPr>
        <w:widowControl w:val="0"/>
        <w:pBdr>
          <w:top w:val="nil"/>
          <w:left w:val="nil"/>
          <w:bottom w:val="nil"/>
          <w:right w:val="nil"/>
          <w:between w:val="nil"/>
        </w:pBdr>
        <w:spacing w:line="240" w:lineRule="auto"/>
        <w:rPr>
          <w:color w:val="000000"/>
        </w:rPr>
      </w:pPr>
      <w:r>
        <w:rPr>
          <w:color w:val="000000"/>
        </w:rPr>
        <w:t>Is there other option too?</w:t>
      </w:r>
    </w:p>
  </w:comment>
  <w:comment w:id="80" w:author="Daria Shipilina" w:date="2021-09-07T06:18:00Z" w:initials="">
    <w:p w14:paraId="2F0DD5B7" w14:textId="77777777" w:rsidR="00787173" w:rsidRDefault="00A86CA4">
      <w:pPr>
        <w:widowControl w:val="0"/>
        <w:pBdr>
          <w:top w:val="nil"/>
          <w:left w:val="nil"/>
          <w:bottom w:val="nil"/>
          <w:right w:val="nil"/>
          <w:between w:val="nil"/>
        </w:pBdr>
        <w:spacing w:line="240" w:lineRule="auto"/>
        <w:rPr>
          <w:color w:val="000000"/>
        </w:rPr>
      </w:pPr>
      <w:r>
        <w:rPr>
          <w:color w:val="000000"/>
        </w:rPr>
        <w:t>What is that?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AC24AA" w15:done="0"/>
  <w15:commentEx w15:paraId="440744E8" w15:done="0"/>
  <w15:commentEx w15:paraId="65EB4622" w15:done="0"/>
  <w15:commentEx w15:paraId="0DEE6CA2" w15:done="0"/>
  <w15:commentEx w15:paraId="0ECA3402" w15:done="0"/>
  <w15:commentEx w15:paraId="7E39EA31" w15:done="0"/>
  <w15:commentEx w15:paraId="0EDA6638" w15:done="0"/>
  <w15:commentEx w15:paraId="6B90351A" w15:done="0"/>
  <w15:commentEx w15:paraId="16522095" w15:done="0"/>
  <w15:commentEx w15:paraId="67B8AA9A" w15:done="0"/>
  <w15:commentEx w15:paraId="3275B1CF" w15:done="0"/>
  <w15:commentEx w15:paraId="68332033" w15:done="0"/>
  <w15:commentEx w15:paraId="0C6721BE" w15:done="0"/>
  <w15:commentEx w15:paraId="6B862800" w15:done="0"/>
  <w15:commentEx w15:paraId="14B967C3" w15:done="0"/>
  <w15:commentEx w15:paraId="27CE5CB6" w15:done="0"/>
  <w15:commentEx w15:paraId="32C786CA" w15:done="0"/>
  <w15:commentEx w15:paraId="2B8AB09A" w15:done="0"/>
  <w15:commentEx w15:paraId="02A5C6C9" w15:done="0"/>
  <w15:commentEx w15:paraId="2CC7C165" w15:done="0"/>
  <w15:commentEx w15:paraId="06531843" w15:done="0"/>
  <w15:commentEx w15:paraId="3CD68148" w15:done="0"/>
  <w15:commentEx w15:paraId="0C2A70D0" w15:done="0"/>
  <w15:commentEx w15:paraId="5336A43E" w15:done="0"/>
  <w15:commentEx w15:paraId="2D7A314A" w15:done="0"/>
  <w15:commentEx w15:paraId="43C1AFC9" w15:done="0"/>
  <w15:commentEx w15:paraId="78818BEE" w15:done="0"/>
  <w15:commentEx w15:paraId="1FC44292" w15:done="0"/>
  <w15:commentEx w15:paraId="473A92DC" w15:done="0"/>
  <w15:commentEx w15:paraId="2D20E820" w15:done="0"/>
  <w15:commentEx w15:paraId="496A8FDD" w15:done="0"/>
  <w15:commentEx w15:paraId="181DFDC9" w15:done="0"/>
  <w15:commentEx w15:paraId="519DBC18" w15:done="0"/>
  <w15:commentEx w15:paraId="2B45C7C7" w15:done="0"/>
  <w15:commentEx w15:paraId="2F0DD5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AC24AA" w16cid:durableId="24EF3FD8"/>
  <w16cid:commentId w16cid:paraId="440744E8" w16cid:durableId="24EF3FD9"/>
  <w16cid:commentId w16cid:paraId="65EB4622" w16cid:durableId="24EF3FDA"/>
  <w16cid:commentId w16cid:paraId="0DEE6CA2" w16cid:durableId="24EF3FDB"/>
  <w16cid:commentId w16cid:paraId="0ECA3402" w16cid:durableId="24EF3FDC"/>
  <w16cid:commentId w16cid:paraId="7E39EA31" w16cid:durableId="24EF3FDD"/>
  <w16cid:commentId w16cid:paraId="0EDA6638" w16cid:durableId="24EF3FDE"/>
  <w16cid:commentId w16cid:paraId="6B90351A" w16cid:durableId="24EF3FDF"/>
  <w16cid:commentId w16cid:paraId="16522095" w16cid:durableId="24EF3FE0"/>
  <w16cid:commentId w16cid:paraId="67B8AA9A" w16cid:durableId="24EF3FE1"/>
  <w16cid:commentId w16cid:paraId="3275B1CF" w16cid:durableId="24EF3FE2"/>
  <w16cid:commentId w16cid:paraId="68332033" w16cid:durableId="24EF3FE3"/>
  <w16cid:commentId w16cid:paraId="0C6721BE" w16cid:durableId="24EF3FE4"/>
  <w16cid:commentId w16cid:paraId="6B862800" w16cid:durableId="24EF3FE5"/>
  <w16cid:commentId w16cid:paraId="14B967C3" w16cid:durableId="24EF3FE6"/>
  <w16cid:commentId w16cid:paraId="27CE5CB6" w16cid:durableId="24EF3FE7"/>
  <w16cid:commentId w16cid:paraId="32C786CA" w16cid:durableId="24EF3FE8"/>
  <w16cid:commentId w16cid:paraId="2B8AB09A" w16cid:durableId="24EF3FE9"/>
  <w16cid:commentId w16cid:paraId="02A5C6C9" w16cid:durableId="24EF3FEA"/>
  <w16cid:commentId w16cid:paraId="2CC7C165" w16cid:durableId="24EF3FEB"/>
  <w16cid:commentId w16cid:paraId="06531843" w16cid:durableId="24EF3FEC"/>
  <w16cid:commentId w16cid:paraId="3CD68148" w16cid:durableId="24EF3FED"/>
  <w16cid:commentId w16cid:paraId="0C2A70D0" w16cid:durableId="24EF3FEE"/>
  <w16cid:commentId w16cid:paraId="5336A43E" w16cid:durableId="24EF3FEF"/>
  <w16cid:commentId w16cid:paraId="2D7A314A" w16cid:durableId="24EF3FF0"/>
  <w16cid:commentId w16cid:paraId="43C1AFC9" w16cid:durableId="24EF3FF1"/>
  <w16cid:commentId w16cid:paraId="78818BEE" w16cid:durableId="24EF3FF2"/>
  <w16cid:commentId w16cid:paraId="1FC44292" w16cid:durableId="24EF3FF3"/>
  <w16cid:commentId w16cid:paraId="473A92DC" w16cid:durableId="24EF3FF4"/>
  <w16cid:commentId w16cid:paraId="2D20E820" w16cid:durableId="24EF3FF5"/>
  <w16cid:commentId w16cid:paraId="496A8FDD" w16cid:durableId="24EF3FF6"/>
  <w16cid:commentId w16cid:paraId="181DFDC9" w16cid:durableId="24EF3FF7"/>
  <w16cid:commentId w16cid:paraId="519DBC18" w16cid:durableId="24EF3FF8"/>
  <w16cid:commentId w16cid:paraId="2B45C7C7" w16cid:durableId="24EF3FF9"/>
  <w16cid:commentId w16cid:paraId="2F0DD5B7" w16cid:durableId="24EF3F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Proxima Nova">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Merriweather">
    <w:charset w:val="00"/>
    <w:family w:val="auto"/>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C776B"/>
    <w:multiLevelType w:val="multilevel"/>
    <w:tmpl w:val="19BE1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B4696A"/>
    <w:multiLevelType w:val="multilevel"/>
    <w:tmpl w:val="CA303F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ADC5E1F"/>
    <w:multiLevelType w:val="multilevel"/>
    <w:tmpl w:val="3F9CD158"/>
    <w:lvl w:ilvl="0">
      <w:start w:val="1"/>
      <w:numFmt w:val="bullet"/>
      <w:lvlText w:val="●"/>
      <w:lvlJc w:val="left"/>
      <w:pPr>
        <w:ind w:left="720" w:hanging="360"/>
      </w:pPr>
      <w:rPr>
        <w:rFonts w:ascii="Roboto" w:eastAsia="Roboto" w:hAnsi="Roboto" w:cs="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456D8"/>
    <w:multiLevelType w:val="multilevel"/>
    <w:tmpl w:val="CBE0E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F107A9"/>
    <w:multiLevelType w:val="multilevel"/>
    <w:tmpl w:val="3DEE5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8F705C"/>
    <w:multiLevelType w:val="multilevel"/>
    <w:tmpl w:val="87FA2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173"/>
    <w:rsid w:val="00787173"/>
    <w:rsid w:val="00A86C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97E4D5"/>
  <w15:docId w15:val="{933916AF-765A-DE41-8C52-47AEE8A0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86CA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86CA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dx.doi.org/10.1038/sj.hdy.6800619" TargetMode="External"/><Relationship Id="rId21" Type="http://schemas.openxmlformats.org/officeDocument/2006/relationships/image" Target="media/image12.jpg"/><Relationship Id="rId42" Type="http://schemas.openxmlformats.org/officeDocument/2006/relationships/hyperlink" Target="https://doi.org/10.1186/s12864-016-2586-5" TargetMode="External"/><Relationship Id="rId47" Type="http://schemas.openxmlformats.org/officeDocument/2006/relationships/hyperlink" Target="https://www.zotero.org/google-docs/?OWWxTs" TargetMode="External"/><Relationship Id="rId63" Type="http://schemas.openxmlformats.org/officeDocument/2006/relationships/hyperlink" Target="https://www.zotero.org/google-docs/?5BUqZ9" TargetMode="External"/><Relationship Id="rId68" Type="http://schemas.openxmlformats.org/officeDocument/2006/relationships/hyperlink" Target="https://www.zotero.org/google-docs/?5BUqZ9" TargetMode="External"/><Relationship Id="rId84" Type="http://schemas.openxmlformats.org/officeDocument/2006/relationships/hyperlink" Target="https://www.zotero.org/google-docs/?5BUqZ9" TargetMode="External"/><Relationship Id="rId89" Type="http://schemas.openxmlformats.org/officeDocument/2006/relationships/hyperlink" Target="https://www.zotero.org/google-docs/?5BUqZ9" TargetMode="External"/><Relationship Id="rId16" Type="http://schemas.openxmlformats.org/officeDocument/2006/relationships/image" Target="media/image7.png"/><Relationship Id="rId11" Type="http://schemas.openxmlformats.org/officeDocument/2006/relationships/hyperlink" Target="https://www.zotero.org/google-docs/?nEl1CT" TargetMode="External"/><Relationship Id="rId32" Type="http://schemas.openxmlformats.org/officeDocument/2006/relationships/hyperlink" Target="https://www.zotero.org/google-docs/?broken=m77Zsb" TargetMode="External"/><Relationship Id="rId37" Type="http://schemas.openxmlformats.org/officeDocument/2006/relationships/hyperlink" Target="https://www.zotero.org/google-docs/?broken=3RwSsO" TargetMode="External"/><Relationship Id="rId53" Type="http://schemas.openxmlformats.org/officeDocument/2006/relationships/hyperlink" Target="https://github.com/tsackton/linked-selection" TargetMode="External"/><Relationship Id="rId58" Type="http://schemas.openxmlformats.org/officeDocument/2006/relationships/image" Target="media/image19.png"/><Relationship Id="rId74" Type="http://schemas.openxmlformats.org/officeDocument/2006/relationships/hyperlink" Target="https://www.zotero.org/google-docs/?5BUqZ9" TargetMode="External"/><Relationship Id="rId79" Type="http://schemas.openxmlformats.org/officeDocument/2006/relationships/hyperlink" Target="https://www.zotero.org/google-docs/?5BUqZ9" TargetMode="External"/><Relationship Id="rId102" Type="http://schemas.openxmlformats.org/officeDocument/2006/relationships/theme" Target="theme/theme1.xml"/><Relationship Id="rId5" Type="http://schemas.openxmlformats.org/officeDocument/2006/relationships/hyperlink" Target="https://genomebiology.biomedcentral.com/submission-guidelines" TargetMode="External"/><Relationship Id="rId90" Type="http://schemas.openxmlformats.org/officeDocument/2006/relationships/hyperlink" Target="https://www.zotero.org/google-docs/?5BUqZ9" TargetMode="External"/><Relationship Id="rId95" Type="http://schemas.openxmlformats.org/officeDocument/2006/relationships/hyperlink" Target="https://www.zotero.org/google-docs/?5BUqZ9" TargetMode="External"/><Relationship Id="rId22" Type="http://schemas.openxmlformats.org/officeDocument/2006/relationships/image" Target="media/image13.jpg"/><Relationship Id="rId27" Type="http://schemas.openxmlformats.org/officeDocument/2006/relationships/image" Target="media/image17.png"/><Relationship Id="rId43" Type="http://schemas.openxmlformats.org/officeDocument/2006/relationships/hyperlink" Target="https://doi.org/10.1186/1471-2105-5-59" TargetMode="External"/><Relationship Id="rId48" Type="http://schemas.openxmlformats.org/officeDocument/2006/relationships/hyperlink" Target="https://palfalvi.github.io/badirater/articles/badirater.html" TargetMode="External"/><Relationship Id="rId64" Type="http://schemas.openxmlformats.org/officeDocument/2006/relationships/hyperlink" Target="https://www.zotero.org/google-docs/?5BUqZ9" TargetMode="External"/><Relationship Id="rId69" Type="http://schemas.openxmlformats.org/officeDocument/2006/relationships/hyperlink" Target="https://www.zotero.org/google-docs/?5BUqZ9" TargetMode="External"/><Relationship Id="rId80" Type="http://schemas.openxmlformats.org/officeDocument/2006/relationships/hyperlink" Target="https://www.zotero.org/google-docs/?5BUqZ9" TargetMode="External"/><Relationship Id="rId85" Type="http://schemas.openxmlformats.org/officeDocument/2006/relationships/hyperlink" Target="https://www.zotero.org/google-docs/?5BUqZ9"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zotero.org/google-docs/?broken=CZ9Y8q" TargetMode="External"/><Relationship Id="rId38" Type="http://schemas.openxmlformats.org/officeDocument/2006/relationships/hyperlink" Target="https://www.zotero.org/google-docs/?broken=PntZX3" TargetMode="External"/><Relationship Id="rId46" Type="http://schemas.openxmlformats.org/officeDocument/2006/relationships/hyperlink" Target="https://www.zotero.org/google-docs/?XGx5lg" TargetMode="External"/><Relationship Id="rId59" Type="http://schemas.openxmlformats.org/officeDocument/2006/relationships/hyperlink" Target="https://www.r-project.org/" TargetMode="External"/><Relationship Id="rId67" Type="http://schemas.openxmlformats.org/officeDocument/2006/relationships/hyperlink" Target="https://www.zotero.org/google-docs/?5BUqZ9" TargetMode="External"/><Relationship Id="rId20" Type="http://schemas.openxmlformats.org/officeDocument/2006/relationships/image" Target="media/image11.jpg"/><Relationship Id="rId41" Type="http://schemas.openxmlformats.org/officeDocument/2006/relationships/hyperlink" Target="https://doi.org/10.1093/gbe/evx163" TargetMode="External"/><Relationship Id="rId54" Type="http://schemas.openxmlformats.org/officeDocument/2006/relationships/hyperlink" Target="https://www.zotero.org/google-docs/?gGzMoB" TargetMode="External"/><Relationship Id="rId62" Type="http://schemas.openxmlformats.org/officeDocument/2006/relationships/hyperlink" Target="https://www.zotero.org/google-docs/?5BUqZ9" TargetMode="External"/><Relationship Id="rId70" Type="http://schemas.openxmlformats.org/officeDocument/2006/relationships/hyperlink" Target="https://www.zotero.org/google-docs/?5BUqZ9" TargetMode="External"/><Relationship Id="rId75" Type="http://schemas.openxmlformats.org/officeDocument/2006/relationships/hyperlink" Target="https://www.zotero.org/google-docs/?5BUqZ9" TargetMode="External"/><Relationship Id="rId83" Type="http://schemas.openxmlformats.org/officeDocument/2006/relationships/hyperlink" Target="https://www.zotero.org/google-docs/?5BUqZ9" TargetMode="External"/><Relationship Id="rId88" Type="http://schemas.openxmlformats.org/officeDocument/2006/relationships/hyperlink" Target="https://www.zotero.org/google-docs/?5BUqZ9" TargetMode="External"/><Relationship Id="rId91" Type="http://schemas.openxmlformats.org/officeDocument/2006/relationships/hyperlink" Target="https://www.zotero.org/google-docs/?5BUqZ9" TargetMode="External"/><Relationship Id="rId96" Type="http://schemas.openxmlformats.org/officeDocument/2006/relationships/hyperlink" Target="https://www.zotero.org/google-docs/?5BUqZ9"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www.zotero.org/google-docs/?zhHoqg" TargetMode="External"/><Relationship Id="rId36" Type="http://schemas.openxmlformats.org/officeDocument/2006/relationships/hyperlink" Target="https://www.zotero.org/google-docs/?broken=9S72PE" TargetMode="External"/><Relationship Id="rId49" Type="http://schemas.openxmlformats.org/officeDocument/2006/relationships/hyperlink" Target="https://www.zotero.org/google-docs/?DwzBoD" TargetMode="External"/><Relationship Id="rId57" Type="http://schemas.openxmlformats.org/officeDocument/2006/relationships/image" Target="media/image18.png"/><Relationship Id="rId10" Type="http://schemas.openxmlformats.org/officeDocument/2006/relationships/image" Target="media/image2.jpg"/><Relationship Id="rId31" Type="http://schemas.openxmlformats.org/officeDocument/2006/relationships/hyperlink" Target="http://bio-bwa.sourceforge.net" TargetMode="External"/><Relationship Id="rId44" Type="http://schemas.openxmlformats.org/officeDocument/2006/relationships/hyperlink" Target="http://download.lepbase.org/v4/sequence/" TargetMode="External"/><Relationship Id="rId52" Type="http://schemas.openxmlformats.org/officeDocument/2006/relationships/hyperlink" Target="http://monarch.umassmed.edu/resource.html" TargetMode="External"/><Relationship Id="rId60" Type="http://schemas.openxmlformats.org/officeDocument/2006/relationships/hyperlink" Target="https://www.zotero.org/google-docs/?5BUqZ9" TargetMode="External"/><Relationship Id="rId65" Type="http://schemas.openxmlformats.org/officeDocument/2006/relationships/hyperlink" Target="https://www.zotero.org/google-docs/?5BUqZ9" TargetMode="External"/><Relationship Id="rId73" Type="http://schemas.openxmlformats.org/officeDocument/2006/relationships/hyperlink" Target="https://www.zotero.org/google-docs/?5BUqZ9" TargetMode="External"/><Relationship Id="rId78" Type="http://schemas.openxmlformats.org/officeDocument/2006/relationships/hyperlink" Target="https://www.zotero.org/google-docs/?5BUqZ9" TargetMode="External"/><Relationship Id="rId81" Type="http://schemas.openxmlformats.org/officeDocument/2006/relationships/hyperlink" Target="https://www.zotero.org/google-docs/?5BUqZ9" TargetMode="External"/><Relationship Id="rId86" Type="http://schemas.openxmlformats.org/officeDocument/2006/relationships/hyperlink" Target="https://www.zotero.org/google-docs/?5BUqZ9" TargetMode="External"/><Relationship Id="rId94" Type="http://schemas.openxmlformats.org/officeDocument/2006/relationships/hyperlink" Target="https://www.zotero.org/google-docs/?5BUqZ9" TargetMode="External"/><Relationship Id="rId99" Type="http://schemas.openxmlformats.org/officeDocument/2006/relationships/hyperlink" Target="https://www.zotero.org/google-docs/?5BUqZ9"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93/bioinformatics/btt086" TargetMode="External"/><Relationship Id="rId34" Type="http://schemas.openxmlformats.org/officeDocument/2006/relationships/hyperlink" Target="https://www.zotero.org/google-docs/?broken=CZ9Y8q" TargetMode="External"/><Relationship Id="rId50" Type="http://schemas.openxmlformats.org/officeDocument/2006/relationships/hyperlink" Target="https://onlinelibrary.wiley.com/doi/full/10.1111/mec.15745" TargetMode="External"/><Relationship Id="rId55" Type="http://schemas.openxmlformats.org/officeDocument/2006/relationships/hyperlink" Target="https://www.zotero.org/google-docs/?WWMYr3" TargetMode="External"/><Relationship Id="rId76" Type="http://schemas.openxmlformats.org/officeDocument/2006/relationships/hyperlink" Target="https://www.zotero.org/google-docs/?5BUqZ9" TargetMode="External"/><Relationship Id="rId97" Type="http://schemas.openxmlformats.org/officeDocument/2006/relationships/hyperlink" Target="https://www.zotero.org/google-docs/?5BUqZ9" TargetMode="External"/><Relationship Id="rId7" Type="http://schemas.openxmlformats.org/officeDocument/2006/relationships/comments" Target="comments.xml"/><Relationship Id="rId71" Type="http://schemas.openxmlformats.org/officeDocument/2006/relationships/hyperlink" Target="https://www.zotero.org/google-docs/?5BUqZ9" TargetMode="External"/><Relationship Id="rId92" Type="http://schemas.openxmlformats.org/officeDocument/2006/relationships/hyperlink" Target="https://www.zotero.org/google-docs/?5BUqZ9" TargetMode="External"/><Relationship Id="rId2" Type="http://schemas.openxmlformats.org/officeDocument/2006/relationships/styles" Target="styles.xml"/><Relationship Id="rId29" Type="http://schemas.openxmlformats.org/officeDocument/2006/relationships/hyperlink" Target="https://www.zotero.org/google-docs/?WxIIzL" TargetMode="External"/><Relationship Id="rId24" Type="http://schemas.openxmlformats.org/officeDocument/2006/relationships/image" Target="media/image15.jpg"/><Relationship Id="rId40" Type="http://schemas.openxmlformats.org/officeDocument/2006/relationships/hyperlink" Target="https://doi.org/10.1093/molbev/msab199" TargetMode="External"/><Relationship Id="rId45" Type="http://schemas.openxmlformats.org/officeDocument/2006/relationships/hyperlink" Target="https://www.zotero.org/google-docs/?Khvjb5" TargetMode="External"/><Relationship Id="rId66" Type="http://schemas.openxmlformats.org/officeDocument/2006/relationships/hyperlink" Target="https://www.zotero.org/google-docs/?5BUqZ9" TargetMode="External"/><Relationship Id="rId87" Type="http://schemas.openxmlformats.org/officeDocument/2006/relationships/hyperlink" Target="https://www.zotero.org/google-docs/?5BUqZ9" TargetMode="External"/><Relationship Id="rId61" Type="http://schemas.openxmlformats.org/officeDocument/2006/relationships/hyperlink" Target="https://www.zotero.org/google-docs/?5BUqZ9" TargetMode="External"/><Relationship Id="rId82" Type="http://schemas.openxmlformats.org/officeDocument/2006/relationships/hyperlink" Target="https://www.zotero.org/google-docs/?5BUqZ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zotero.org/google-docs/?broken=yAYxFm" TargetMode="External"/><Relationship Id="rId35" Type="http://schemas.openxmlformats.org/officeDocument/2006/relationships/hyperlink" Target="https://www.zotero.org/google-docs/?broken=CZ9Y8q" TargetMode="External"/><Relationship Id="rId56" Type="http://schemas.openxmlformats.org/officeDocument/2006/relationships/hyperlink" Target="https://www.zotero.org/google-docs/?399Wx1" TargetMode="External"/><Relationship Id="rId77" Type="http://schemas.openxmlformats.org/officeDocument/2006/relationships/hyperlink" Target="https://www.zotero.org/google-docs/?5BUqZ9" TargetMode="External"/><Relationship Id="rId100" Type="http://schemas.openxmlformats.org/officeDocument/2006/relationships/hyperlink" Target="https://www.zotero.org/google-docs/?5BUqZ9" TargetMode="External"/><Relationship Id="rId8" Type="http://schemas.microsoft.com/office/2011/relationships/commentsExtended" Target="commentsExtended.xml"/><Relationship Id="rId51" Type="http://schemas.openxmlformats.org/officeDocument/2006/relationships/hyperlink" Target="https://www.zotero.org/google-docs/?csegFX" TargetMode="External"/><Relationship Id="rId72" Type="http://schemas.openxmlformats.org/officeDocument/2006/relationships/hyperlink" Target="https://www.zotero.org/google-docs/?5BUqZ9" TargetMode="External"/><Relationship Id="rId93" Type="http://schemas.openxmlformats.org/officeDocument/2006/relationships/hyperlink" Target="https://www.zotero.org/google-docs/?5BUqZ9" TargetMode="External"/><Relationship Id="rId98" Type="http://schemas.openxmlformats.org/officeDocument/2006/relationships/hyperlink" Target="https://www.zotero.org/google-docs/?5BUqZ9"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9588</Words>
  <Characters>54652</Characters>
  <Application>Microsoft Office Word</Application>
  <DocSecurity>0</DocSecurity>
  <Lines>455</Lines>
  <Paragraphs>128</Paragraphs>
  <ScaleCrop>false</ScaleCrop>
  <Company/>
  <LinksUpToDate>false</LinksUpToDate>
  <CharactersWithSpaces>64112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2021-09-17T14:26:00Z</dcterms:created>
  <dcterms:modified xsi:type="dcterms:W3CDTF">2021-09-17T14:26:00Z</dcterms:modified>
</cp:coreProperties>
</file>